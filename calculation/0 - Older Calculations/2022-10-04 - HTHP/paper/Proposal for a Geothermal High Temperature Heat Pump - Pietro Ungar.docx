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53512" w14:textId="31B6E8A5" w:rsidR="00E67404" w:rsidRPr="00883DA9" w:rsidRDefault="008A1988" w:rsidP="008A1988">
      <w:pPr>
        <w:jc w:val="center"/>
        <w:rPr>
          <w:rFonts w:ascii="Times New Roman" w:hAnsi="Times New Roman" w:cs="Times New Roman"/>
          <w:lang w:val="en-US"/>
        </w:rPr>
      </w:pPr>
      <w:bookmarkStart w:id="0" w:name="_Hlk181799630"/>
      <w:bookmarkEnd w:id="0"/>
      <w:r w:rsidRPr="00883DA9">
        <w:rPr>
          <w:rFonts w:ascii="Times New Roman" w:eastAsiaTheme="majorEastAsia" w:hAnsi="Times New Roman" w:cs="Times New Roman"/>
          <w:b/>
          <w:sz w:val="48"/>
          <w:szCs w:val="32"/>
          <w:lang w:val="en-US"/>
        </w:rPr>
        <w:t>Thermodynamic assessment of Geothermal High-Temperature Heat Pumps</w:t>
      </w:r>
      <w:r w:rsidR="002B1C37">
        <w:rPr>
          <w:rFonts w:ascii="Times New Roman" w:eastAsiaTheme="majorEastAsia" w:hAnsi="Times New Roman" w:cs="Times New Roman"/>
          <w:b/>
          <w:sz w:val="48"/>
          <w:szCs w:val="32"/>
          <w:lang w:val="en-US"/>
        </w:rPr>
        <w:t xml:space="preserve"> for Industrial </w:t>
      </w:r>
      <w:r w:rsidR="00C213F8">
        <w:rPr>
          <w:rFonts w:ascii="Times New Roman" w:eastAsiaTheme="majorEastAsia" w:hAnsi="Times New Roman" w:cs="Times New Roman"/>
          <w:b/>
          <w:sz w:val="48"/>
          <w:szCs w:val="32"/>
          <w:lang w:val="en-US"/>
        </w:rPr>
        <w:t>S</w:t>
      </w:r>
      <w:r w:rsidR="002B1C37">
        <w:rPr>
          <w:rFonts w:ascii="Times New Roman" w:eastAsiaTheme="majorEastAsia" w:hAnsi="Times New Roman" w:cs="Times New Roman"/>
          <w:b/>
          <w:sz w:val="48"/>
          <w:szCs w:val="32"/>
          <w:lang w:val="en-US"/>
        </w:rPr>
        <w:t xml:space="preserve">team </w:t>
      </w:r>
      <w:r w:rsidR="00C213F8">
        <w:rPr>
          <w:rFonts w:ascii="Times New Roman" w:eastAsiaTheme="majorEastAsia" w:hAnsi="Times New Roman" w:cs="Times New Roman"/>
          <w:b/>
          <w:sz w:val="48"/>
          <w:szCs w:val="32"/>
          <w:lang w:val="en-US"/>
        </w:rPr>
        <w:t>P</w:t>
      </w:r>
      <w:r w:rsidR="002B1C37">
        <w:rPr>
          <w:rFonts w:ascii="Times New Roman" w:eastAsiaTheme="majorEastAsia" w:hAnsi="Times New Roman" w:cs="Times New Roman"/>
          <w:b/>
          <w:sz w:val="48"/>
          <w:szCs w:val="32"/>
          <w:lang w:val="en-US"/>
        </w:rPr>
        <w:t>roduction</w:t>
      </w:r>
    </w:p>
    <w:p w14:paraId="0E498CC2" w14:textId="437895CB" w:rsidR="00E67404" w:rsidRPr="00803401" w:rsidRDefault="006F0A93" w:rsidP="00CE02F0">
      <w:pPr>
        <w:jc w:val="center"/>
        <w:rPr>
          <w:rFonts w:ascii="Times New Roman" w:hAnsi="Times New Roman" w:cs="Times New Roman"/>
          <w:vertAlign w:val="superscript"/>
          <w:lang w:val="de-DE"/>
        </w:rPr>
      </w:pPr>
      <w:r w:rsidRPr="00803401">
        <w:rPr>
          <w:rFonts w:ascii="Times New Roman" w:hAnsi="Times New Roman" w:cs="Times New Roman"/>
          <w:lang w:val="de-DE"/>
        </w:rPr>
        <w:t xml:space="preserve">P. </w:t>
      </w:r>
      <w:r w:rsidR="00E67404" w:rsidRPr="00803401">
        <w:rPr>
          <w:rFonts w:ascii="Times New Roman" w:hAnsi="Times New Roman" w:cs="Times New Roman"/>
          <w:lang w:val="de-DE"/>
        </w:rPr>
        <w:t>Ungar</w:t>
      </w:r>
      <w:r w:rsidRPr="00803401">
        <w:rPr>
          <w:rFonts w:ascii="Times New Roman" w:hAnsi="Times New Roman" w:cs="Times New Roman"/>
          <w:vertAlign w:val="superscript"/>
          <w:lang w:val="de-DE"/>
        </w:rPr>
        <w:t>1</w:t>
      </w:r>
      <w:r w:rsidR="00597A79">
        <w:rPr>
          <w:rFonts w:ascii="Times New Roman" w:hAnsi="Times New Roman" w:cs="Times New Roman"/>
          <w:vertAlign w:val="superscript"/>
          <w:lang w:val="de-DE"/>
        </w:rPr>
        <w:t>*</w:t>
      </w:r>
      <w:r w:rsidR="00E67404" w:rsidRPr="00803401">
        <w:rPr>
          <w:rFonts w:ascii="Times New Roman" w:hAnsi="Times New Roman" w:cs="Times New Roman"/>
          <w:lang w:val="de-DE"/>
        </w:rPr>
        <w:t xml:space="preserve">, </w:t>
      </w:r>
      <w:r w:rsidRPr="00803401">
        <w:rPr>
          <w:rFonts w:ascii="Times New Roman" w:hAnsi="Times New Roman" w:cs="Times New Roman"/>
          <w:lang w:val="de-DE"/>
        </w:rPr>
        <w:t xml:space="preserve">D. </w:t>
      </w:r>
      <w:r w:rsidR="00E67404" w:rsidRPr="00803401">
        <w:rPr>
          <w:rFonts w:ascii="Times New Roman" w:hAnsi="Times New Roman" w:cs="Times New Roman"/>
          <w:lang w:val="de-DE"/>
        </w:rPr>
        <w:t>Fiaschi</w:t>
      </w:r>
      <w:r w:rsidRPr="00803401">
        <w:rPr>
          <w:rFonts w:ascii="Times New Roman" w:hAnsi="Times New Roman" w:cs="Times New Roman"/>
          <w:vertAlign w:val="superscript"/>
          <w:lang w:val="de-DE"/>
        </w:rPr>
        <w:t>1</w:t>
      </w:r>
      <w:r w:rsidR="00E67404" w:rsidRPr="00803401">
        <w:rPr>
          <w:rFonts w:ascii="Times New Roman" w:hAnsi="Times New Roman" w:cs="Times New Roman"/>
          <w:lang w:val="de-DE"/>
        </w:rPr>
        <w:t>,</w:t>
      </w:r>
      <w:r w:rsidRPr="00803401">
        <w:rPr>
          <w:rFonts w:ascii="Times New Roman" w:hAnsi="Times New Roman" w:cs="Times New Roman"/>
          <w:lang w:val="de-DE"/>
        </w:rPr>
        <w:t xml:space="preserve"> G.</w:t>
      </w:r>
      <w:r w:rsidR="00E67404" w:rsidRPr="00803401">
        <w:rPr>
          <w:rFonts w:ascii="Times New Roman" w:hAnsi="Times New Roman" w:cs="Times New Roman"/>
          <w:lang w:val="de-DE"/>
        </w:rPr>
        <w:t xml:space="preserve"> Manfrida</w:t>
      </w:r>
      <w:r w:rsidRPr="00803401">
        <w:rPr>
          <w:rFonts w:ascii="Times New Roman" w:hAnsi="Times New Roman" w:cs="Times New Roman"/>
          <w:vertAlign w:val="superscript"/>
          <w:lang w:val="de-DE"/>
        </w:rPr>
        <w:t>1</w:t>
      </w:r>
      <w:r w:rsidR="006943B7" w:rsidRPr="00803401">
        <w:rPr>
          <w:rFonts w:ascii="Times New Roman" w:hAnsi="Times New Roman" w:cs="Times New Roman"/>
          <w:lang w:val="de-DE"/>
        </w:rPr>
        <w:t>,</w:t>
      </w:r>
      <w:r w:rsidRPr="00803401">
        <w:rPr>
          <w:rFonts w:ascii="Times New Roman" w:hAnsi="Times New Roman" w:cs="Times New Roman"/>
          <w:lang w:val="de-DE"/>
        </w:rPr>
        <w:t xml:space="preserve"> L.</w:t>
      </w:r>
      <w:r w:rsidR="006943B7" w:rsidRPr="00803401">
        <w:rPr>
          <w:rFonts w:ascii="Times New Roman" w:hAnsi="Times New Roman" w:cs="Times New Roman"/>
          <w:lang w:val="de-DE"/>
        </w:rPr>
        <w:t xml:space="preserve"> Talluri</w:t>
      </w:r>
      <w:r w:rsidRPr="00803401">
        <w:rPr>
          <w:rFonts w:ascii="Times New Roman" w:hAnsi="Times New Roman" w:cs="Times New Roman"/>
          <w:vertAlign w:val="superscript"/>
          <w:lang w:val="de-DE"/>
        </w:rPr>
        <w:t>1</w:t>
      </w:r>
    </w:p>
    <w:p w14:paraId="329469E1" w14:textId="77777777" w:rsidR="00D652BD" w:rsidRPr="00803401" w:rsidRDefault="00D652BD" w:rsidP="00CE02F0">
      <w:pPr>
        <w:jc w:val="center"/>
        <w:rPr>
          <w:rFonts w:ascii="Times New Roman" w:hAnsi="Times New Roman" w:cs="Times New Roman"/>
          <w:lang w:val="de-DE"/>
        </w:rPr>
      </w:pPr>
    </w:p>
    <w:p w14:paraId="410AD144" w14:textId="34FF77DB" w:rsidR="006F0A93" w:rsidRPr="00883DA9" w:rsidRDefault="006F0A93" w:rsidP="006F0A93">
      <w:pPr>
        <w:spacing w:after="0"/>
        <w:jc w:val="both"/>
        <w:rPr>
          <w:rFonts w:ascii="Times New Roman" w:hAnsi="Times New Roman" w:cs="Times New Roman"/>
          <w:sz w:val="20"/>
          <w:szCs w:val="20"/>
          <w:lang w:val="en-US"/>
        </w:rPr>
      </w:pPr>
      <w:r w:rsidRPr="00883DA9">
        <w:rPr>
          <w:rFonts w:ascii="Times New Roman" w:hAnsi="Times New Roman" w:cs="Times New Roman"/>
          <w:sz w:val="20"/>
          <w:szCs w:val="20"/>
          <w:vertAlign w:val="superscript"/>
          <w:lang w:val="en-US"/>
        </w:rPr>
        <w:t>1</w:t>
      </w:r>
      <w:r w:rsidRPr="00883DA9">
        <w:rPr>
          <w:rFonts w:ascii="Times New Roman" w:hAnsi="Times New Roman" w:cs="Times New Roman"/>
          <w:sz w:val="20"/>
          <w:szCs w:val="20"/>
          <w:lang w:val="en-US"/>
        </w:rPr>
        <w:t xml:space="preserve"> Department of Industrial Engineering, University of Florence, </w:t>
      </w:r>
      <w:proofErr w:type="spellStart"/>
      <w:r w:rsidRPr="00883DA9">
        <w:rPr>
          <w:rFonts w:ascii="Times New Roman" w:hAnsi="Times New Roman" w:cs="Times New Roman"/>
          <w:sz w:val="20"/>
          <w:szCs w:val="20"/>
          <w:lang w:val="en-US"/>
        </w:rPr>
        <w:t>Viale</w:t>
      </w:r>
      <w:proofErr w:type="spellEnd"/>
      <w:r w:rsidRPr="00883DA9">
        <w:rPr>
          <w:rFonts w:ascii="Times New Roman" w:hAnsi="Times New Roman" w:cs="Times New Roman"/>
          <w:sz w:val="20"/>
          <w:szCs w:val="20"/>
          <w:lang w:val="en-US"/>
        </w:rPr>
        <w:t xml:space="preserve"> Morgagni 40-44, Florence, 50134</w:t>
      </w:r>
    </w:p>
    <w:p w14:paraId="62989F4B" w14:textId="2E2E5D4C" w:rsidR="00597A79" w:rsidRPr="00597A79" w:rsidRDefault="00597A79" w:rsidP="00597A79">
      <w:pPr>
        <w:spacing w:after="0"/>
        <w:jc w:val="both"/>
        <w:rPr>
          <w:rFonts w:ascii="Times New Roman" w:hAnsi="Times New Roman" w:cs="Times New Roman"/>
          <w:i/>
          <w:sz w:val="20"/>
          <w:szCs w:val="20"/>
          <w:lang w:val="en-US"/>
        </w:rPr>
      </w:pPr>
      <w:r w:rsidRPr="00597A79">
        <w:rPr>
          <w:rFonts w:ascii="Times New Roman" w:hAnsi="Times New Roman" w:cs="Times New Roman"/>
          <w:i/>
          <w:sz w:val="20"/>
          <w:szCs w:val="20"/>
          <w:vertAlign w:val="superscript"/>
          <w:lang w:val="en-US"/>
        </w:rPr>
        <w:t>*</w:t>
      </w:r>
      <w:r w:rsidRPr="00597A79">
        <w:rPr>
          <w:rFonts w:ascii="Times New Roman" w:hAnsi="Times New Roman" w:cs="Times New Roman"/>
          <w:i/>
          <w:sz w:val="20"/>
          <w:szCs w:val="20"/>
          <w:lang w:val="en-US"/>
        </w:rPr>
        <w:t xml:space="preserve"> Corresponding Author: pietro.ungar@unifi.it</w:t>
      </w:r>
    </w:p>
    <w:p w14:paraId="679560C2" w14:textId="01203687" w:rsidR="00E67404" w:rsidRPr="00597A79" w:rsidRDefault="00E67404" w:rsidP="00597A79">
      <w:pPr>
        <w:rPr>
          <w:rFonts w:ascii="Times New Roman" w:hAnsi="Times New Roman" w:cs="Times New Roman"/>
          <w:lang w:val="en-US"/>
        </w:rPr>
      </w:pPr>
    </w:p>
    <w:p w14:paraId="28357746" w14:textId="3D70B47A" w:rsidR="00FE097F" w:rsidRPr="00883DA9" w:rsidRDefault="00D44FAD" w:rsidP="00763351">
      <w:pPr>
        <w:pStyle w:val="Titolo1"/>
        <w:rPr>
          <w:rFonts w:ascii="Times New Roman" w:hAnsi="Times New Roman" w:cs="Times New Roman"/>
          <w:lang w:val="en-US"/>
        </w:rPr>
      </w:pPr>
      <w:r w:rsidRPr="00883DA9">
        <w:rPr>
          <w:rFonts w:ascii="Times New Roman" w:hAnsi="Times New Roman" w:cs="Times New Roman"/>
          <w:lang w:val="en-US"/>
        </w:rPr>
        <w:t>Abstract</w:t>
      </w:r>
    </w:p>
    <w:p w14:paraId="749E2054" w14:textId="4B09EE9F" w:rsidR="009522DF" w:rsidRPr="00883DA9" w:rsidRDefault="007B0323" w:rsidP="00AF100D">
      <w:pPr>
        <w:jc w:val="both"/>
        <w:rPr>
          <w:rFonts w:ascii="Times New Roman" w:hAnsi="Times New Roman" w:cs="Times New Roman"/>
          <w:lang w:val="en-US"/>
        </w:rPr>
      </w:pPr>
      <w:r w:rsidRPr="00883DA9">
        <w:rPr>
          <w:rFonts w:ascii="Times New Roman" w:hAnsi="Times New Roman" w:cs="Times New Roman"/>
          <w:lang w:val="en-US"/>
        </w:rPr>
        <w:t xml:space="preserve">In recent years, </w:t>
      </w:r>
      <w:r w:rsidR="00753792" w:rsidRPr="00883DA9">
        <w:rPr>
          <w:rFonts w:ascii="Times New Roman" w:hAnsi="Times New Roman" w:cs="Times New Roman"/>
          <w:lang w:val="en-US"/>
        </w:rPr>
        <w:t>the increasing awareness</w:t>
      </w:r>
      <w:r w:rsidR="7706D553" w:rsidRPr="00883DA9">
        <w:rPr>
          <w:rFonts w:ascii="Times New Roman" w:hAnsi="Times New Roman" w:cs="Times New Roman"/>
          <w:lang w:val="en-US"/>
        </w:rPr>
        <w:t xml:space="preserve"> and </w:t>
      </w:r>
      <w:r w:rsidR="00753792" w:rsidRPr="00883DA9">
        <w:rPr>
          <w:rFonts w:ascii="Times New Roman" w:hAnsi="Times New Roman" w:cs="Times New Roman"/>
          <w:lang w:val="en-US"/>
        </w:rPr>
        <w:t>pressing environmental issues</w:t>
      </w:r>
      <w:r w:rsidR="7706D553" w:rsidRPr="00883DA9">
        <w:rPr>
          <w:rFonts w:ascii="Times New Roman" w:hAnsi="Times New Roman" w:cs="Times New Roman"/>
          <w:lang w:val="en-US"/>
        </w:rPr>
        <w:t xml:space="preserve"> have</w:t>
      </w:r>
      <w:r w:rsidRPr="00883DA9">
        <w:rPr>
          <w:rFonts w:ascii="Times New Roman" w:hAnsi="Times New Roman" w:cs="Times New Roman"/>
          <w:lang w:val="en-US"/>
        </w:rPr>
        <w:t xml:space="preserve"> increased the urge to reduce the dependence of the industrial sector </w:t>
      </w:r>
      <w:r w:rsidR="00753792" w:rsidRPr="00883DA9">
        <w:rPr>
          <w:rFonts w:ascii="Times New Roman" w:hAnsi="Times New Roman" w:cs="Times New Roman"/>
          <w:lang w:val="en-US"/>
        </w:rPr>
        <w:t xml:space="preserve">on </w:t>
      </w:r>
      <w:r w:rsidRPr="00883DA9">
        <w:rPr>
          <w:rFonts w:ascii="Times New Roman" w:hAnsi="Times New Roman" w:cs="Times New Roman"/>
          <w:lang w:val="en-US"/>
        </w:rPr>
        <w:t xml:space="preserve">natural gas. </w:t>
      </w:r>
      <w:r w:rsidR="00E23DE1" w:rsidRPr="00883DA9">
        <w:rPr>
          <w:rFonts w:ascii="Times New Roman" w:hAnsi="Times New Roman" w:cs="Times New Roman"/>
          <w:lang w:val="en-US"/>
        </w:rPr>
        <w:t>A</w:t>
      </w:r>
      <w:r w:rsidR="004E1B49" w:rsidRPr="00883DA9">
        <w:rPr>
          <w:rFonts w:ascii="Times New Roman" w:hAnsi="Times New Roman" w:cs="Times New Roman"/>
          <w:lang w:val="en-US"/>
        </w:rPr>
        <w:t xml:space="preserve"> </w:t>
      </w:r>
      <w:r w:rsidR="003D5D45" w:rsidRPr="003D5D45">
        <w:rPr>
          <w:rFonts w:ascii="Times New Roman" w:hAnsi="Times New Roman" w:cs="Times New Roman"/>
          <w:lang w:val="en-US"/>
        </w:rPr>
        <w:t xml:space="preserve">clean and cost-efficient </w:t>
      </w:r>
      <w:r w:rsidR="004E1B49" w:rsidRPr="00883DA9">
        <w:rPr>
          <w:rFonts w:ascii="Times New Roman" w:hAnsi="Times New Roman" w:cs="Times New Roman"/>
          <w:lang w:val="en-US"/>
        </w:rPr>
        <w:t xml:space="preserve">system capable of producing </w:t>
      </w:r>
      <w:r w:rsidR="7706D553" w:rsidRPr="00883DA9">
        <w:rPr>
          <w:rFonts w:ascii="Times New Roman" w:hAnsi="Times New Roman" w:cs="Times New Roman"/>
          <w:lang w:val="en-US"/>
        </w:rPr>
        <w:t>steam</w:t>
      </w:r>
      <w:r w:rsidR="004E1B49" w:rsidRPr="00883DA9">
        <w:rPr>
          <w:rFonts w:ascii="Times New Roman" w:hAnsi="Times New Roman" w:cs="Times New Roman"/>
          <w:lang w:val="en-US"/>
        </w:rPr>
        <w:t xml:space="preserve"> </w:t>
      </w:r>
      <w:r w:rsidR="000060E6" w:rsidRPr="00883DA9">
        <w:rPr>
          <w:rFonts w:ascii="Times New Roman" w:hAnsi="Times New Roman" w:cs="Times New Roman"/>
          <w:lang w:val="en-US"/>
        </w:rPr>
        <w:t xml:space="preserve">or </w:t>
      </w:r>
      <w:r w:rsidR="7706D553" w:rsidRPr="00883DA9">
        <w:rPr>
          <w:rFonts w:ascii="Times New Roman" w:hAnsi="Times New Roman" w:cs="Times New Roman"/>
          <w:lang w:val="en-US"/>
        </w:rPr>
        <w:t>medium</w:t>
      </w:r>
      <w:r w:rsidR="00753792" w:rsidRPr="00883DA9">
        <w:rPr>
          <w:rFonts w:ascii="Times New Roman" w:hAnsi="Times New Roman" w:cs="Times New Roman"/>
          <w:lang w:val="en-US"/>
        </w:rPr>
        <w:t>-</w:t>
      </w:r>
      <w:r w:rsidR="00E23DE1" w:rsidRPr="00883DA9">
        <w:rPr>
          <w:rFonts w:ascii="Times New Roman" w:hAnsi="Times New Roman" w:cs="Times New Roman"/>
          <w:lang w:val="en-US"/>
        </w:rPr>
        <w:t xml:space="preserve">temperature heat </w:t>
      </w:r>
      <w:r w:rsidR="7706D553" w:rsidRPr="00883DA9">
        <w:rPr>
          <w:rFonts w:ascii="Times New Roman" w:hAnsi="Times New Roman" w:cs="Times New Roman"/>
          <w:lang w:val="en-US"/>
        </w:rPr>
        <w:t>(120-160°C)</w:t>
      </w:r>
      <w:r w:rsidR="00E23DE1" w:rsidRPr="00883DA9">
        <w:rPr>
          <w:rFonts w:ascii="Times New Roman" w:hAnsi="Times New Roman" w:cs="Times New Roman"/>
          <w:lang w:val="en-US"/>
        </w:rPr>
        <w:t xml:space="preserve"> is therefore very appealing </w:t>
      </w:r>
      <w:r w:rsidR="008C64BD" w:rsidRPr="00883DA9">
        <w:rPr>
          <w:rFonts w:ascii="Times New Roman" w:hAnsi="Times New Roman" w:cs="Times New Roman"/>
          <w:lang w:val="en-US"/>
        </w:rPr>
        <w:t xml:space="preserve">to </w:t>
      </w:r>
      <w:r w:rsidR="00E23DE1" w:rsidRPr="00883DA9">
        <w:rPr>
          <w:rFonts w:ascii="Times New Roman" w:hAnsi="Times New Roman" w:cs="Times New Roman"/>
          <w:lang w:val="en-US"/>
        </w:rPr>
        <w:t xml:space="preserve">the industrial sector. </w:t>
      </w:r>
      <w:r w:rsidR="009522DF" w:rsidRPr="00883DA9">
        <w:rPr>
          <w:rFonts w:ascii="Times New Roman" w:hAnsi="Times New Roman" w:cs="Times New Roman"/>
          <w:lang w:val="en-US"/>
        </w:rPr>
        <w:t>In this study</w:t>
      </w:r>
      <w:r w:rsidR="00C06E6D">
        <w:rPr>
          <w:rFonts w:ascii="Times New Roman" w:hAnsi="Times New Roman" w:cs="Times New Roman"/>
          <w:lang w:val="en-US"/>
        </w:rPr>
        <w:t>,</w:t>
      </w:r>
      <w:r w:rsidR="00C94018">
        <w:rPr>
          <w:rFonts w:ascii="Times New Roman" w:hAnsi="Times New Roman" w:cs="Times New Roman"/>
          <w:lang w:val="en-US"/>
        </w:rPr>
        <w:t xml:space="preserve"> </w:t>
      </w:r>
      <w:r w:rsidR="009522DF" w:rsidRPr="00883DA9">
        <w:rPr>
          <w:rFonts w:ascii="Times New Roman" w:hAnsi="Times New Roman" w:cs="Times New Roman"/>
          <w:lang w:val="en-US"/>
        </w:rPr>
        <w:t xml:space="preserve">a new </w:t>
      </w:r>
      <w:r w:rsidR="009522DF" w:rsidRPr="00215E9E">
        <w:rPr>
          <w:rFonts w:ascii="Times New Roman" w:hAnsi="Times New Roman" w:cs="Times New Roman"/>
          <w:lang w:val="en-US"/>
        </w:rPr>
        <w:t xml:space="preserve">approach </w:t>
      </w:r>
      <w:r w:rsidR="001300B4" w:rsidRPr="00215E9E">
        <w:rPr>
          <w:rFonts w:ascii="Times New Roman" w:hAnsi="Times New Roman" w:cs="Times New Roman"/>
          <w:lang w:val="en-US"/>
        </w:rPr>
        <w:t xml:space="preserve">is proposed </w:t>
      </w:r>
      <w:r w:rsidR="002D7160" w:rsidRPr="00215E9E">
        <w:rPr>
          <w:rFonts w:ascii="Times New Roman" w:hAnsi="Times New Roman" w:cs="Times New Roman"/>
          <w:lang w:val="en-US"/>
        </w:rPr>
        <w:t>to produce</w:t>
      </w:r>
      <w:r w:rsidR="008C64BD" w:rsidRPr="00215E9E">
        <w:rPr>
          <w:rFonts w:ascii="Times New Roman" w:hAnsi="Times New Roman" w:cs="Times New Roman"/>
          <w:lang w:val="en-US"/>
        </w:rPr>
        <w:t xml:space="preserve"> </w:t>
      </w:r>
      <w:r w:rsidR="009522DF" w:rsidRPr="00215E9E">
        <w:rPr>
          <w:rFonts w:ascii="Times New Roman" w:hAnsi="Times New Roman" w:cs="Times New Roman"/>
          <w:lang w:val="en-US"/>
        </w:rPr>
        <w:t>steam at 10-15 bar based on mid-low temperature geothermal resources working with water or sCO</w:t>
      </w:r>
      <w:r w:rsidR="009522DF" w:rsidRPr="00215E9E">
        <w:rPr>
          <w:rFonts w:ascii="Times New Roman" w:hAnsi="Times New Roman" w:cs="Times New Roman"/>
          <w:vertAlign w:val="subscript"/>
          <w:lang w:val="en-US"/>
        </w:rPr>
        <w:t>2</w:t>
      </w:r>
      <w:r w:rsidR="009522DF" w:rsidRPr="00215E9E">
        <w:rPr>
          <w:rFonts w:ascii="Times New Roman" w:hAnsi="Times New Roman" w:cs="Times New Roman"/>
          <w:lang w:val="en-US"/>
        </w:rPr>
        <w:t xml:space="preserve"> heat pump systems. The main aim of the paper is to develop a simplified procedure to obtain </w:t>
      </w:r>
      <w:r w:rsidR="7706D553" w:rsidRPr="00215E9E">
        <w:rPr>
          <w:rFonts w:ascii="Times New Roman" w:hAnsi="Times New Roman" w:cs="Times New Roman"/>
          <w:lang w:val="en-US"/>
        </w:rPr>
        <w:t>preliminary screening</w:t>
      </w:r>
      <w:r w:rsidR="008C64BD" w:rsidRPr="00215E9E">
        <w:rPr>
          <w:rFonts w:ascii="Times New Roman" w:hAnsi="Times New Roman" w:cs="Times New Roman"/>
          <w:lang w:val="en-US"/>
        </w:rPr>
        <w:t xml:space="preserve"> </w:t>
      </w:r>
      <w:r w:rsidR="009522DF" w:rsidRPr="00215E9E">
        <w:rPr>
          <w:rFonts w:ascii="Times New Roman" w:hAnsi="Times New Roman" w:cs="Times New Roman"/>
          <w:lang w:val="en-US"/>
        </w:rPr>
        <w:t xml:space="preserve">results. </w:t>
      </w:r>
      <w:r w:rsidR="00E02CAA">
        <w:rPr>
          <w:rFonts w:ascii="Times New Roman" w:hAnsi="Times New Roman" w:cs="Times New Roman"/>
          <w:lang w:val="en-US"/>
        </w:rPr>
        <w:t>T</w:t>
      </w:r>
      <w:r w:rsidR="009522DF" w:rsidRPr="00215E9E">
        <w:rPr>
          <w:rFonts w:ascii="Times New Roman" w:hAnsi="Times New Roman" w:cs="Times New Roman"/>
          <w:lang w:val="en-US"/>
        </w:rPr>
        <w:t xml:space="preserve">he </w:t>
      </w:r>
      <w:r w:rsidR="7706D553" w:rsidRPr="00215E9E">
        <w:rPr>
          <w:rFonts w:ascii="Times New Roman" w:hAnsi="Times New Roman" w:cs="Times New Roman"/>
          <w:lang w:val="en-US"/>
        </w:rPr>
        <w:t>performance</w:t>
      </w:r>
      <w:r w:rsidR="009522DF" w:rsidRPr="00215E9E">
        <w:rPr>
          <w:rFonts w:ascii="Times New Roman" w:hAnsi="Times New Roman" w:cs="Times New Roman"/>
          <w:lang w:val="en-US"/>
        </w:rPr>
        <w:t xml:space="preserve"> of </w:t>
      </w:r>
      <w:r w:rsidR="00E02CAA">
        <w:rPr>
          <w:rFonts w:ascii="Times New Roman" w:hAnsi="Times New Roman" w:cs="Times New Roman"/>
          <w:lang w:val="en-US"/>
        </w:rPr>
        <w:t>the</w:t>
      </w:r>
      <w:r w:rsidR="009522DF" w:rsidRPr="00215E9E">
        <w:rPr>
          <w:rFonts w:ascii="Times New Roman" w:hAnsi="Times New Roman" w:cs="Times New Roman"/>
          <w:lang w:val="en-US"/>
        </w:rPr>
        <w:t xml:space="preserve"> sCO</w:t>
      </w:r>
      <w:r w:rsidR="009522DF" w:rsidRPr="00215E9E">
        <w:rPr>
          <w:rFonts w:ascii="Times New Roman" w:hAnsi="Times New Roman" w:cs="Times New Roman"/>
          <w:vertAlign w:val="subscript"/>
          <w:lang w:val="en-US"/>
        </w:rPr>
        <w:t>2</w:t>
      </w:r>
      <w:r w:rsidR="009522DF" w:rsidRPr="00215E9E">
        <w:rPr>
          <w:rFonts w:ascii="Times New Roman" w:hAnsi="Times New Roman" w:cs="Times New Roman"/>
          <w:lang w:val="en-US"/>
        </w:rPr>
        <w:t xml:space="preserve"> system will be compared with </w:t>
      </w:r>
      <w:r w:rsidR="003D5D45">
        <w:rPr>
          <w:rFonts w:ascii="Times New Roman" w:hAnsi="Times New Roman" w:cs="Times New Roman"/>
          <w:lang w:val="en-US"/>
        </w:rPr>
        <w:t xml:space="preserve">a </w:t>
      </w:r>
      <w:r w:rsidR="009522DF" w:rsidRPr="00883DA9">
        <w:rPr>
          <w:rFonts w:ascii="Times New Roman" w:hAnsi="Times New Roman" w:cs="Times New Roman"/>
          <w:lang w:val="en-US"/>
        </w:rPr>
        <w:t>water loop for geothermal heat extractio</w:t>
      </w:r>
      <w:r w:rsidR="00BE0F32">
        <w:rPr>
          <w:rFonts w:ascii="Times New Roman" w:hAnsi="Times New Roman" w:cs="Times New Roman"/>
          <w:lang w:val="en-US"/>
        </w:rPr>
        <w:t xml:space="preserve">n coupled with </w:t>
      </w:r>
      <w:r w:rsidR="008D2A29">
        <w:rPr>
          <w:rFonts w:ascii="Times New Roman" w:hAnsi="Times New Roman" w:cs="Times New Roman"/>
          <w:lang w:val="en-US"/>
        </w:rPr>
        <w:t>a</w:t>
      </w:r>
      <w:r w:rsidR="009522DF" w:rsidRPr="00883DA9">
        <w:rPr>
          <w:rFonts w:ascii="Times New Roman" w:hAnsi="Times New Roman" w:cs="Times New Roman"/>
          <w:lang w:val="en-US"/>
        </w:rPr>
        <w:t xml:space="preserve"> High-Temperature Heat Pump.</w:t>
      </w:r>
      <w:r w:rsidR="00F46E58">
        <w:rPr>
          <w:rFonts w:ascii="Times New Roman" w:hAnsi="Times New Roman" w:cs="Times New Roman"/>
          <w:lang w:val="en-US"/>
        </w:rPr>
        <w:t xml:space="preserve"> </w:t>
      </w:r>
      <w:r w:rsidR="009522DF" w:rsidRPr="00883DA9">
        <w:rPr>
          <w:rFonts w:ascii="Times New Roman" w:hAnsi="Times New Roman" w:cs="Times New Roman"/>
          <w:lang w:val="en-US"/>
        </w:rPr>
        <w:t xml:space="preserve">From the </w:t>
      </w:r>
      <w:r w:rsidR="7706D553" w:rsidRPr="00883DA9">
        <w:rPr>
          <w:rFonts w:ascii="Times New Roman" w:hAnsi="Times New Roman" w:cs="Times New Roman"/>
          <w:lang w:val="en-US"/>
        </w:rPr>
        <w:t>results</w:t>
      </w:r>
      <w:r w:rsidR="009522DF" w:rsidRPr="00883DA9">
        <w:rPr>
          <w:rFonts w:ascii="Times New Roman" w:hAnsi="Times New Roman" w:cs="Times New Roman"/>
          <w:lang w:val="en-US"/>
        </w:rPr>
        <w:t xml:space="preserve"> obtained</w:t>
      </w:r>
      <w:r w:rsidR="7706D553" w:rsidRPr="00883DA9">
        <w:rPr>
          <w:rFonts w:ascii="Times New Roman" w:hAnsi="Times New Roman" w:cs="Times New Roman"/>
          <w:lang w:val="en-US"/>
        </w:rPr>
        <w:t>,</w:t>
      </w:r>
      <w:r w:rsidR="009522DF" w:rsidRPr="00883DA9">
        <w:rPr>
          <w:rFonts w:ascii="Times New Roman" w:hAnsi="Times New Roman" w:cs="Times New Roman"/>
          <w:lang w:val="en-US"/>
        </w:rPr>
        <w:t xml:space="preserve"> </w:t>
      </w:r>
      <w:r w:rsidR="002D7160" w:rsidRPr="00883DA9">
        <w:rPr>
          <w:rFonts w:ascii="Times New Roman" w:hAnsi="Times New Roman" w:cs="Times New Roman"/>
          <w:lang w:val="en-US"/>
        </w:rPr>
        <w:t>water-based</w:t>
      </w:r>
      <w:r w:rsidR="009522DF" w:rsidRPr="00883DA9">
        <w:rPr>
          <w:rFonts w:ascii="Times New Roman" w:hAnsi="Times New Roman" w:cs="Times New Roman"/>
          <w:lang w:val="en-US"/>
        </w:rPr>
        <w:t xml:space="preserve"> systems are more promising than sCO</w:t>
      </w:r>
      <w:r w:rsidR="009522DF" w:rsidRPr="00883DA9">
        <w:rPr>
          <w:rFonts w:ascii="Times New Roman" w:hAnsi="Times New Roman" w:cs="Times New Roman"/>
          <w:vertAlign w:val="subscript"/>
          <w:lang w:val="en-US"/>
        </w:rPr>
        <w:t>2</w:t>
      </w:r>
      <w:r w:rsidR="009522DF" w:rsidRPr="00883DA9">
        <w:rPr>
          <w:rFonts w:ascii="Times New Roman" w:hAnsi="Times New Roman" w:cs="Times New Roman"/>
          <w:lang w:val="en-US"/>
        </w:rPr>
        <w:t xml:space="preserve"> cycles from a thermodynamic perspective. Indeed, CO</w:t>
      </w:r>
      <w:r w:rsidR="009522DF" w:rsidRPr="00883DA9">
        <w:rPr>
          <w:rFonts w:ascii="Times New Roman" w:hAnsi="Times New Roman" w:cs="Times New Roman"/>
          <w:vertAlign w:val="subscript"/>
          <w:lang w:val="en-US"/>
        </w:rPr>
        <w:t>2</w:t>
      </w:r>
      <w:r w:rsidR="009522DF" w:rsidRPr="00883DA9">
        <w:rPr>
          <w:rFonts w:ascii="Times New Roman" w:hAnsi="Times New Roman" w:cs="Times New Roman"/>
          <w:lang w:val="en-US"/>
        </w:rPr>
        <w:t xml:space="preserve">-based systems performances with the limited aim of heat extraction are not </w:t>
      </w:r>
      <w:r w:rsidR="00C0527B" w:rsidRPr="00883DA9">
        <w:rPr>
          <w:rFonts w:ascii="Times New Roman" w:hAnsi="Times New Roman" w:cs="Times New Roman"/>
          <w:lang w:val="en-US"/>
        </w:rPr>
        <w:t>favorable</w:t>
      </w:r>
      <w:r w:rsidR="009522DF" w:rsidRPr="00883DA9">
        <w:rPr>
          <w:rFonts w:ascii="Times New Roman" w:hAnsi="Times New Roman" w:cs="Times New Roman"/>
          <w:lang w:val="en-US"/>
        </w:rPr>
        <w:t xml:space="preserve"> solutions</w:t>
      </w:r>
      <w:r w:rsidR="0066490D" w:rsidRPr="00883DA9">
        <w:rPr>
          <w:rFonts w:ascii="Times New Roman" w:hAnsi="Times New Roman" w:cs="Times New Roman"/>
          <w:lang w:val="en-US"/>
        </w:rPr>
        <w:t xml:space="preserve"> compared to water-based ones</w:t>
      </w:r>
      <w:r w:rsidR="009522DF" w:rsidRPr="00883DA9">
        <w:rPr>
          <w:rFonts w:ascii="Times New Roman" w:hAnsi="Times New Roman" w:cs="Times New Roman"/>
          <w:lang w:val="en-US"/>
        </w:rPr>
        <w:t>, due to the enthalpy gain, which is converted into pressure difference, which is suitable for an expansion but is not optimal for a heat upgrade configuration.</w:t>
      </w:r>
      <w:r w:rsidR="00F46E58">
        <w:rPr>
          <w:rFonts w:ascii="Times New Roman" w:hAnsi="Times New Roman" w:cs="Times New Roman"/>
          <w:lang w:val="en-US"/>
        </w:rPr>
        <w:t xml:space="preserve"> </w:t>
      </w:r>
      <w:r w:rsidR="009522DF" w:rsidRPr="00883DA9">
        <w:rPr>
          <w:rFonts w:ascii="Times New Roman" w:hAnsi="Times New Roman" w:cs="Times New Roman"/>
          <w:lang w:val="en-US"/>
        </w:rPr>
        <w:t xml:space="preserve">Finally, the obtained results demonstrate how some of </w:t>
      </w:r>
      <w:r w:rsidR="0066490D" w:rsidRPr="00883DA9">
        <w:rPr>
          <w:rFonts w:ascii="Times New Roman" w:hAnsi="Times New Roman" w:cs="Times New Roman"/>
          <w:lang w:val="en-US"/>
        </w:rPr>
        <w:t xml:space="preserve">the </w:t>
      </w:r>
      <w:r w:rsidR="009522DF" w:rsidRPr="00883DA9">
        <w:rPr>
          <w:rFonts w:ascii="Times New Roman" w:hAnsi="Times New Roman" w:cs="Times New Roman"/>
          <w:lang w:val="en-US"/>
        </w:rPr>
        <w:t>assessed geothermal high</w:t>
      </w:r>
      <w:r w:rsidR="0066490D" w:rsidRPr="00883DA9">
        <w:rPr>
          <w:rFonts w:ascii="Times New Roman" w:hAnsi="Times New Roman" w:cs="Times New Roman"/>
          <w:lang w:val="en-US"/>
        </w:rPr>
        <w:t>-</w:t>
      </w:r>
      <w:r w:rsidR="009522DF" w:rsidRPr="00883DA9">
        <w:rPr>
          <w:rFonts w:ascii="Times New Roman" w:hAnsi="Times New Roman" w:cs="Times New Roman"/>
          <w:lang w:val="en-US"/>
        </w:rPr>
        <w:t>temperature heat pump configurations could achieve COP of over 3.</w:t>
      </w:r>
    </w:p>
    <w:p w14:paraId="33BA045E" w14:textId="2D132D85" w:rsidR="003E0EE0" w:rsidRPr="00883DA9" w:rsidRDefault="003E0EE0" w:rsidP="00AF100D">
      <w:pPr>
        <w:jc w:val="both"/>
        <w:rPr>
          <w:rFonts w:ascii="Times New Roman" w:hAnsi="Times New Roman" w:cs="Times New Roman"/>
          <w:b/>
          <w:bCs/>
          <w:lang w:val="en-US"/>
        </w:rPr>
      </w:pPr>
      <w:r w:rsidRPr="00883DA9">
        <w:rPr>
          <w:rFonts w:ascii="Times New Roman" w:hAnsi="Times New Roman" w:cs="Times New Roman"/>
          <w:b/>
          <w:bCs/>
          <w:lang w:val="en-US"/>
        </w:rPr>
        <w:t>Keywords</w:t>
      </w:r>
    </w:p>
    <w:p w14:paraId="73268ADF" w14:textId="38ACD355" w:rsidR="003E0EE0" w:rsidRPr="00883DA9" w:rsidRDefault="008C29B4">
      <w:pPr>
        <w:rPr>
          <w:rFonts w:ascii="Times New Roman" w:hAnsi="Times New Roman" w:cs="Times New Roman"/>
          <w:lang w:val="en-US"/>
        </w:rPr>
      </w:pPr>
      <w:r w:rsidRPr="00883DA9">
        <w:rPr>
          <w:rFonts w:ascii="Times New Roman" w:hAnsi="Times New Roman" w:cs="Times New Roman"/>
          <w:lang w:val="en-US"/>
        </w:rPr>
        <w:t xml:space="preserve">Geothermal Energy, Heat Pump, </w:t>
      </w:r>
      <w:r w:rsidR="00A952AA">
        <w:rPr>
          <w:rFonts w:ascii="Times New Roman" w:hAnsi="Times New Roman" w:cs="Times New Roman"/>
          <w:lang w:val="en-US"/>
        </w:rPr>
        <w:t>supercritical CO2</w:t>
      </w:r>
      <w:r w:rsidRPr="00883DA9">
        <w:rPr>
          <w:rFonts w:ascii="Times New Roman" w:hAnsi="Times New Roman" w:cs="Times New Roman"/>
          <w:lang w:val="en-US"/>
        </w:rPr>
        <w:t>, thermodynamic, Borehole</w:t>
      </w:r>
    </w:p>
    <w:p w14:paraId="17536156" w14:textId="6A60148B" w:rsidR="00685AC3" w:rsidRPr="00883DA9" w:rsidRDefault="00763351" w:rsidP="00AF51D0">
      <w:pPr>
        <w:pStyle w:val="Titolo1"/>
        <w:rPr>
          <w:rFonts w:ascii="Times New Roman" w:hAnsi="Times New Roman" w:cs="Times New Roman"/>
          <w:lang w:val="en-US"/>
        </w:rPr>
      </w:pPr>
      <w:r w:rsidRPr="00883DA9">
        <w:rPr>
          <w:rFonts w:ascii="Times New Roman" w:hAnsi="Times New Roman" w:cs="Times New Roman"/>
          <w:lang w:val="en-US"/>
        </w:rPr>
        <w:t>Introduction</w:t>
      </w:r>
    </w:p>
    <w:p w14:paraId="77ED359F" w14:textId="10F33AEB" w:rsidR="00117109" w:rsidRDefault="00B31951" w:rsidP="002D3699">
      <w:pPr>
        <w:jc w:val="both"/>
        <w:rPr>
          <w:rFonts w:ascii="Times New Roman" w:hAnsi="Times New Roman" w:cs="Times New Roman"/>
          <w:lang w:val="en-US"/>
        </w:rPr>
      </w:pPr>
      <w:r w:rsidRPr="00B31951">
        <w:rPr>
          <w:rFonts w:ascii="Times New Roman" w:hAnsi="Times New Roman" w:cs="Times New Roman"/>
          <w:lang w:val="en-US"/>
        </w:rPr>
        <w:t xml:space="preserve">Efficient production and distribution of renewable energy are crucial challenges in achieving the net-zero target by 2050. In 2021, heat production accounted for half of the world’s total energy consumption </w:t>
      </w:r>
      <w:r w:rsidRPr="004F5268">
        <w:rPr>
          <w:rFonts w:ascii="Times New Roman" w:hAnsi="Times New Roman" w:cs="Times New Roman"/>
          <w:highlight w:val="yellow"/>
          <w:lang w:val="en-US"/>
        </w:rPr>
        <w:t>[1],</w:t>
      </w:r>
      <w:r w:rsidRPr="00B31951">
        <w:rPr>
          <w:rFonts w:ascii="Times New Roman" w:hAnsi="Times New Roman" w:cs="Times New Roman"/>
          <w:lang w:val="en-US"/>
        </w:rPr>
        <w:t xml:space="preserve"> with 51% of that demand stemming from industrial processes, which typically require heat temperatures above 80°C </w:t>
      </w:r>
      <w:r w:rsidRPr="004F5268">
        <w:rPr>
          <w:rFonts w:ascii="Times New Roman" w:hAnsi="Times New Roman" w:cs="Times New Roman"/>
          <w:highlight w:val="yellow"/>
          <w:lang w:val="en-US"/>
        </w:rPr>
        <w:t>[2].</w:t>
      </w:r>
      <w:r w:rsidRPr="00B31951">
        <w:rPr>
          <w:rFonts w:ascii="Times New Roman" w:hAnsi="Times New Roman" w:cs="Times New Roman"/>
          <w:lang w:val="en-US"/>
        </w:rPr>
        <w:t xml:space="preserve"> Furthermore, a 2019 study by the Oxford Institute for Energy Studies found that industrial processes needing heat in the range of 100°C to 500°C represent 30% of total industrial heat requirements, predominantly in sectors such as paper, printing, food, and chemicals </w:t>
      </w:r>
      <w:r w:rsidRPr="004F5268">
        <w:rPr>
          <w:rFonts w:ascii="Times New Roman" w:hAnsi="Times New Roman" w:cs="Times New Roman"/>
          <w:highlight w:val="yellow"/>
          <w:lang w:val="en-US"/>
        </w:rPr>
        <w:t>[3]</w:t>
      </w:r>
      <w:r w:rsidRPr="00B31951">
        <w:rPr>
          <w:rFonts w:ascii="Times New Roman" w:hAnsi="Times New Roman" w:cs="Times New Roman"/>
          <w:lang w:val="en-US"/>
        </w:rPr>
        <w:t>. High-temperature heat pumps (HTHP) are among the most promising technologies for decarbonizing industrial heat demand, leading to increased scientific interest in recent years.</w:t>
      </w:r>
    </w:p>
    <w:p w14:paraId="5A2A1F5C" w14:textId="1016F111" w:rsidR="00FF2157" w:rsidRPr="002D3699" w:rsidRDefault="00C06E6D" w:rsidP="000E5927">
      <w:pPr>
        <w:pStyle w:val="Titolo5"/>
        <w:jc w:val="left"/>
        <w:rPr>
          <w:lang w:val="en-US"/>
        </w:rPr>
      </w:pPr>
      <w:r>
        <w:rPr>
          <w:lang w:val="en-US"/>
        </w:rPr>
        <w:t>High-Temperature</w:t>
      </w:r>
      <w:r w:rsidR="00FF2157" w:rsidRPr="001E41CB">
        <w:rPr>
          <w:lang w:val="en-US"/>
        </w:rPr>
        <w:t xml:space="preserve"> Heat Pumps</w:t>
      </w:r>
    </w:p>
    <w:p w14:paraId="672B4FBC" w14:textId="7D142FA8" w:rsidR="004F5268" w:rsidRPr="004F5268" w:rsidRDefault="004F5268" w:rsidP="004F5268">
      <w:pPr>
        <w:jc w:val="both"/>
        <w:rPr>
          <w:rFonts w:ascii="Times New Roman" w:hAnsi="Times New Roman" w:cs="Times New Roman"/>
          <w:lang w:val="en-US"/>
        </w:rPr>
      </w:pPr>
      <w:r w:rsidRPr="004F5268">
        <w:rPr>
          <w:rFonts w:ascii="Times New Roman" w:hAnsi="Times New Roman" w:cs="Times New Roman"/>
          <w:lang w:val="en-US"/>
        </w:rPr>
        <w:t xml:space="preserve">Arpagaus et al. (2018) </w:t>
      </w:r>
      <w:r w:rsidRPr="004F5268">
        <w:rPr>
          <w:rFonts w:ascii="Times New Roman" w:hAnsi="Times New Roman" w:cs="Times New Roman"/>
          <w:highlight w:val="yellow"/>
          <w:lang w:val="en-US"/>
        </w:rPr>
        <w:t>[4]</w:t>
      </w:r>
      <w:r w:rsidRPr="004F5268">
        <w:rPr>
          <w:rFonts w:ascii="Times New Roman" w:hAnsi="Times New Roman" w:cs="Times New Roman"/>
          <w:lang w:val="en-US"/>
        </w:rPr>
        <w:t xml:space="preserve"> conducted an extensive review of the current market and the state of the art of high-temperature heat pumps (HTHP), emphasizing the need for progressive development of HTHPs capable of delivering temperatures above 140°C. A detailed analysis of possible configurations for these applications was published by Zühlsdorf et al. in 2019 </w:t>
      </w:r>
      <w:r w:rsidRPr="004F5268">
        <w:rPr>
          <w:rFonts w:ascii="Times New Roman" w:hAnsi="Times New Roman" w:cs="Times New Roman"/>
          <w:highlight w:val="yellow"/>
          <w:lang w:val="en-US"/>
        </w:rPr>
        <w:t>[5]</w:t>
      </w:r>
      <w:r w:rsidRPr="004F5268">
        <w:rPr>
          <w:rFonts w:ascii="Times New Roman" w:hAnsi="Times New Roman" w:cs="Times New Roman"/>
          <w:lang w:val="en-US"/>
        </w:rPr>
        <w:t xml:space="preserve">. Their paper focuses on the production of steam for industrial applications, analyzing two different HTHP configurations that have been found to be competitive, in terms of levelized cost of heat, with other technologies. According to the authors, the most promising cycles for </w:t>
      </w:r>
      <w:r w:rsidRPr="004F5268">
        <w:rPr>
          <w:rFonts w:ascii="Times New Roman" w:hAnsi="Times New Roman" w:cs="Times New Roman"/>
          <w:lang w:val="en-US"/>
        </w:rPr>
        <w:lastRenderedPageBreak/>
        <w:t>industrial steam production are a steam compression system and a supercritical CO2 (sCO2) reversed Brayton cycle. These cycles, slightly modified for integration with geothermal systems, are analyzed in this study.</w:t>
      </w:r>
    </w:p>
    <w:p w14:paraId="419639B5" w14:textId="039EC5BA" w:rsidR="0071246A" w:rsidRPr="000E5927" w:rsidRDefault="004F5268" w:rsidP="004F5268">
      <w:pPr>
        <w:jc w:val="both"/>
        <w:rPr>
          <w:rFonts w:ascii="Times New Roman" w:hAnsi="Times New Roman" w:cs="Times New Roman"/>
          <w:color w:val="FF0000"/>
          <w:lang w:val="en-US"/>
        </w:rPr>
      </w:pPr>
      <w:r w:rsidRPr="004F5268">
        <w:rPr>
          <w:rFonts w:ascii="Times New Roman" w:hAnsi="Times New Roman" w:cs="Times New Roman"/>
          <w:lang w:val="en-US"/>
        </w:rPr>
        <w:t xml:space="preserve">As Arpagaus et al. </w:t>
      </w:r>
      <w:r w:rsidRPr="004F5268">
        <w:rPr>
          <w:rFonts w:ascii="Times New Roman" w:hAnsi="Times New Roman" w:cs="Times New Roman"/>
          <w:highlight w:val="yellow"/>
          <w:lang w:val="en-US"/>
        </w:rPr>
        <w:t>[4]</w:t>
      </w:r>
      <w:r w:rsidRPr="004F5268">
        <w:rPr>
          <w:rFonts w:ascii="Times New Roman" w:hAnsi="Times New Roman" w:cs="Times New Roman"/>
          <w:lang w:val="en-US"/>
        </w:rPr>
        <w:t xml:space="preserve"> pointed out, the efficiency of an HTHP system is directly related to the source temperature, making the integration of a heat pump with a geothermal system highly beneficial in terms of energy consumption.</w:t>
      </w:r>
    </w:p>
    <w:p w14:paraId="25106236" w14:textId="3D4D12C3" w:rsidR="00D573E8" w:rsidRPr="002D3699" w:rsidRDefault="00FC76D3" w:rsidP="002D3699">
      <w:pPr>
        <w:pStyle w:val="Titolo5"/>
        <w:rPr>
          <w:lang w:val="en-US"/>
        </w:rPr>
      </w:pPr>
      <w:r w:rsidRPr="002D3699">
        <w:rPr>
          <w:lang w:val="en-US"/>
        </w:rPr>
        <w:t>Geothermal Ener</w:t>
      </w:r>
      <w:r>
        <w:rPr>
          <w:lang w:val="en-US"/>
        </w:rPr>
        <w:t>gy</w:t>
      </w:r>
    </w:p>
    <w:p w14:paraId="104DFC4C" w14:textId="77777777" w:rsidR="007869B1" w:rsidRPr="007869B1" w:rsidRDefault="007869B1" w:rsidP="007869B1">
      <w:pPr>
        <w:jc w:val="both"/>
        <w:rPr>
          <w:rFonts w:ascii="Times New Roman" w:hAnsi="Times New Roman" w:cs="Times New Roman"/>
          <w:color w:val="FF0000"/>
          <w:lang w:val="en-US"/>
        </w:rPr>
      </w:pPr>
      <w:r w:rsidRPr="007869B1">
        <w:rPr>
          <w:rFonts w:ascii="Times New Roman" w:hAnsi="Times New Roman" w:cs="Times New Roman"/>
          <w:color w:val="FF0000"/>
          <w:lang w:val="en-US"/>
        </w:rPr>
        <w:t>Geothermal energy remains underutilized due to the need for specific geological conditions, such as the presence of a hot aquifer, for efficient resource extraction. One approach to overcoming this limitation is through the development of innovative well-construction techniques that could enable heat mining in a wider range of locations. When a hydrothermal resource is available, extracting hot water from a geothermal reservoir to a surface plant is one of the most efficient methods of utilizing geothermal energy. Alternatively, different strategies can be employed to extract heat from underground rock formations:</w:t>
      </w:r>
    </w:p>
    <w:p w14:paraId="20F2FA23" w14:textId="450D3A59" w:rsidR="6CC07A34" w:rsidRDefault="6CC07A34" w:rsidP="3081F5AA">
      <w:pPr>
        <w:pStyle w:val="Paragrafoelenco"/>
        <w:numPr>
          <w:ilvl w:val="0"/>
          <w:numId w:val="43"/>
        </w:numPr>
        <w:jc w:val="both"/>
        <w:rPr>
          <w:rFonts w:ascii="Times New Roman" w:hAnsi="Times New Roman" w:cs="Times New Roman"/>
          <w:lang w:val="en-US"/>
        </w:rPr>
      </w:pPr>
      <w:r w:rsidRPr="3081F5AA">
        <w:rPr>
          <w:rFonts w:ascii="Times New Roman" w:hAnsi="Times New Roman" w:cs="Times New Roman"/>
          <w:i/>
          <w:iCs/>
          <w:lang w:val="en-US"/>
        </w:rPr>
        <w:t>E</w:t>
      </w:r>
      <w:r w:rsidR="0EE5348A" w:rsidRPr="3081F5AA">
        <w:rPr>
          <w:rFonts w:ascii="Times New Roman" w:hAnsi="Times New Roman" w:cs="Times New Roman"/>
          <w:i/>
          <w:iCs/>
          <w:lang w:val="en-US"/>
        </w:rPr>
        <w:t>GS systems</w:t>
      </w:r>
      <w:r w:rsidRPr="3081F5AA">
        <w:rPr>
          <w:rFonts w:ascii="Times New Roman" w:hAnsi="Times New Roman" w:cs="Times New Roman"/>
          <w:lang w:val="en-US"/>
        </w:rPr>
        <w:t xml:space="preserve">: </w:t>
      </w:r>
      <w:r w:rsidR="007869B1" w:rsidRPr="007869B1">
        <w:rPr>
          <w:rFonts w:ascii="Times New Roman" w:hAnsi="Times New Roman" w:cs="Times New Roman"/>
          <w:lang w:val="en-US"/>
        </w:rPr>
        <w:t xml:space="preserve">The porosity of the target reservoir is increased by fracturing the rocks, allowing a working fluid to circulate and be heated by the surrounding rock formations </w:t>
      </w:r>
      <w:r w:rsidR="007869B1" w:rsidRPr="007869B1">
        <w:rPr>
          <w:rFonts w:ascii="Times New Roman" w:hAnsi="Times New Roman" w:cs="Times New Roman"/>
          <w:highlight w:val="yellow"/>
          <w:lang w:val="en-US"/>
        </w:rPr>
        <w:t>[6], [7].</w:t>
      </w:r>
      <w:r w:rsidR="007869B1" w:rsidRPr="007869B1">
        <w:rPr>
          <w:rFonts w:ascii="Times New Roman" w:hAnsi="Times New Roman" w:cs="Times New Roman"/>
          <w:lang w:val="en-US"/>
        </w:rPr>
        <w:t xml:space="preserve"> This technology enables high heat extraction rates due to the large heat transfer area between the fluid and rocks. However, the fracturing process has raised environmental and safety concerns, particularly in seismic regions, affecting social acceptance [</w:t>
      </w:r>
      <w:r w:rsidR="007869B1" w:rsidRPr="007869B1">
        <w:rPr>
          <w:rFonts w:ascii="Times New Roman" w:hAnsi="Times New Roman" w:cs="Times New Roman"/>
          <w:highlight w:val="yellow"/>
          <w:lang w:val="en-US"/>
        </w:rPr>
        <w:t>8], [9</w:t>
      </w:r>
      <w:r w:rsidR="007869B1" w:rsidRPr="007869B1">
        <w:rPr>
          <w:rFonts w:ascii="Times New Roman" w:hAnsi="Times New Roman" w:cs="Times New Roman"/>
          <w:lang w:val="en-US"/>
        </w:rPr>
        <w:t>]. Economic feasibility and scalability remain challenges that need further analysis.</w:t>
      </w:r>
    </w:p>
    <w:p w14:paraId="0E20198C" w14:textId="58152E78" w:rsidR="0A444715" w:rsidRPr="007869B1" w:rsidRDefault="0A444715" w:rsidP="3081F5AA">
      <w:pPr>
        <w:pStyle w:val="Paragrafoelenco"/>
        <w:numPr>
          <w:ilvl w:val="0"/>
          <w:numId w:val="43"/>
        </w:numPr>
        <w:jc w:val="both"/>
      </w:pPr>
      <w:r w:rsidRPr="3081F5AA">
        <w:rPr>
          <w:rFonts w:ascii="Times New Roman" w:hAnsi="Times New Roman" w:cs="Times New Roman"/>
          <w:i/>
          <w:iCs/>
          <w:lang w:val="en-US"/>
        </w:rPr>
        <w:t>Closed loop systems</w:t>
      </w:r>
      <w:r w:rsidRPr="007869B1">
        <w:t xml:space="preserve">: </w:t>
      </w:r>
      <w:r w:rsidR="007869B1" w:rsidRPr="007869B1">
        <w:rPr>
          <w:rFonts w:ascii="Times New Roman" w:hAnsi="Times New Roman" w:cs="Times New Roman"/>
          <w:lang w:val="en-US"/>
        </w:rPr>
        <w:t xml:space="preserve">In these systems, the working fluid circulates in a closed-loop well and is heated during the process. While heat extraction rates are generally lower compared to EGS, safety concerns related to fracturing are eliminated. Scaling issues at the surface plant are also reduced. Economic feasibility remains a key concern, as a large number of wells are needed to increase the extraction rate. Various well geometries, such as U-shaped wells </w:t>
      </w:r>
      <w:r w:rsidR="006E6074">
        <w:rPr>
          <w:rFonts w:ascii="Times New Roman" w:hAnsi="Times New Roman" w:cs="Times New Roman"/>
          <w:lang w:val="en-US"/>
        </w:rPr>
        <w:t xml:space="preserve">(sometimes referred as </w:t>
      </w:r>
      <w:r w:rsidR="006E6074" w:rsidRPr="006E6074">
        <w:rPr>
          <w:rFonts w:ascii="Times New Roman" w:hAnsi="Times New Roman" w:cs="Times New Roman"/>
          <w:i/>
          <w:lang w:val="en-US"/>
        </w:rPr>
        <w:t>advanced geothermal system</w:t>
      </w:r>
      <w:r w:rsidR="006E6074">
        <w:rPr>
          <w:rFonts w:ascii="Times New Roman" w:hAnsi="Times New Roman" w:cs="Times New Roman"/>
          <w:lang w:val="en-US"/>
        </w:rPr>
        <w:t xml:space="preserve"> or </w:t>
      </w:r>
      <w:r w:rsidR="006E6074" w:rsidRPr="006E6074">
        <w:rPr>
          <w:rFonts w:ascii="Times New Roman" w:hAnsi="Times New Roman" w:cs="Times New Roman"/>
          <w:i/>
          <w:lang w:val="en-US"/>
        </w:rPr>
        <w:t>AGS</w:t>
      </w:r>
      <w:r w:rsidR="006E6074">
        <w:rPr>
          <w:rFonts w:ascii="Times New Roman" w:hAnsi="Times New Roman" w:cs="Times New Roman"/>
          <w:lang w:val="en-US"/>
        </w:rPr>
        <w:t xml:space="preserve">) </w:t>
      </w:r>
      <w:r w:rsidR="007869B1" w:rsidRPr="007869B1">
        <w:rPr>
          <w:rFonts w:ascii="Times New Roman" w:hAnsi="Times New Roman" w:cs="Times New Roman"/>
          <w:lang w:val="en-US"/>
        </w:rPr>
        <w:t>or coaxial boreholes</w:t>
      </w:r>
      <w:r w:rsidR="006E6074">
        <w:rPr>
          <w:rFonts w:ascii="Times New Roman" w:hAnsi="Times New Roman" w:cs="Times New Roman"/>
          <w:lang w:val="en-US"/>
        </w:rPr>
        <w:t xml:space="preserve"> (referred in literature as </w:t>
      </w:r>
      <w:r w:rsidR="006E6074" w:rsidRPr="006E6074">
        <w:rPr>
          <w:rFonts w:ascii="Times New Roman" w:hAnsi="Times New Roman" w:cs="Times New Roman"/>
          <w:i/>
          <w:lang w:val="en-US"/>
        </w:rPr>
        <w:t>borehole heat exchangers</w:t>
      </w:r>
      <w:r w:rsidR="006E6074">
        <w:rPr>
          <w:rFonts w:ascii="Times New Roman" w:hAnsi="Times New Roman" w:cs="Times New Roman"/>
          <w:lang w:val="en-US"/>
        </w:rPr>
        <w:t xml:space="preserve"> – </w:t>
      </w:r>
      <w:r w:rsidR="006E6074" w:rsidRPr="006E6074">
        <w:rPr>
          <w:rFonts w:ascii="Times New Roman" w:hAnsi="Times New Roman" w:cs="Times New Roman"/>
          <w:i/>
          <w:lang w:val="en-US"/>
        </w:rPr>
        <w:t>BHE</w:t>
      </w:r>
      <w:r w:rsidR="006E6074">
        <w:rPr>
          <w:rFonts w:ascii="Times New Roman" w:hAnsi="Times New Roman" w:cs="Times New Roman"/>
          <w:lang w:val="en-US"/>
        </w:rPr>
        <w:t>)</w:t>
      </w:r>
      <w:r w:rsidR="007869B1" w:rsidRPr="007869B1">
        <w:rPr>
          <w:rFonts w:ascii="Times New Roman" w:hAnsi="Times New Roman" w:cs="Times New Roman"/>
          <w:lang w:val="en-US"/>
        </w:rPr>
        <w:t>, have been proposed in the literature. Additionally, the repurposing of abandoned oil and gas wells has been explored. Closed-loop geothermal power plants offer significant technological potential due to their flexibility. This includes the ability to adjust the working fluid (from water to CO</w:t>
      </w:r>
      <w:r w:rsidR="007869B1" w:rsidRPr="006E6074">
        <w:rPr>
          <w:rFonts w:ascii="Times New Roman" w:hAnsi="Times New Roman" w:cs="Times New Roman"/>
          <w:vertAlign w:val="subscript"/>
          <w:lang w:val="en-US"/>
        </w:rPr>
        <w:t>2</w:t>
      </w:r>
      <w:r w:rsidR="007869B1" w:rsidRPr="007869B1">
        <w:rPr>
          <w:rFonts w:ascii="Times New Roman" w:hAnsi="Times New Roman" w:cs="Times New Roman"/>
          <w:lang w:val="en-US"/>
        </w:rPr>
        <w:t xml:space="preserve"> or customized mixtures), the intended output (heat, power, or cooling), and the operational strategy. Recently, the European HOCLOOP Project </w:t>
      </w:r>
      <w:r w:rsidR="007869B1" w:rsidRPr="007869B1">
        <w:rPr>
          <w:rFonts w:ascii="Times New Roman" w:hAnsi="Times New Roman" w:cs="Times New Roman"/>
          <w:highlight w:val="yellow"/>
          <w:lang w:val="en-US"/>
        </w:rPr>
        <w:t>[10]</w:t>
      </w:r>
      <w:r w:rsidR="007869B1" w:rsidRPr="007869B1">
        <w:rPr>
          <w:rFonts w:ascii="Times New Roman" w:hAnsi="Times New Roman" w:cs="Times New Roman"/>
          <w:lang w:val="en-US"/>
        </w:rPr>
        <w:t xml:space="preserve"> was launched to experimentally study the heat transfer of geothermal fluids in a closed-loop system. If successful, this project could demonstrate a novel way to exploit geothermal energy, paving the way for further research on sustainable, enhanced heat transfer geothermal wells.</w:t>
      </w:r>
    </w:p>
    <w:p w14:paraId="383527FA" w14:textId="77777777" w:rsidR="007869B1" w:rsidRPr="007869B1" w:rsidRDefault="007869B1" w:rsidP="007869B1">
      <w:pPr>
        <w:jc w:val="both"/>
        <w:rPr>
          <w:rFonts w:ascii="Times New Roman" w:hAnsi="Times New Roman" w:cs="Times New Roman"/>
          <w:lang w:val="en-US"/>
        </w:rPr>
      </w:pPr>
      <w:r w:rsidRPr="007869B1">
        <w:rPr>
          <w:rFonts w:ascii="Times New Roman" w:hAnsi="Times New Roman" w:cs="Times New Roman"/>
          <w:lang w:val="en-US"/>
        </w:rPr>
        <w:t>In this paper, the model for geothermal heat extraction has been generalized to assess the thermodynamic feasibility of the proposed coupling between industrial heat pumps and geothermal systems, independent of the specific geothermal technology used. The choice between different extraction technologies will become more relevant in future studies, particularly when considering the economic feasibility of the system.</w:t>
      </w:r>
    </w:p>
    <w:p w14:paraId="6C418C8C" w14:textId="0CB404E3" w:rsidR="439C5213" w:rsidRDefault="439C5213" w:rsidP="3081F5AA">
      <w:pPr>
        <w:pStyle w:val="Titolo5"/>
        <w:rPr>
          <w:lang w:val="en-US"/>
        </w:rPr>
      </w:pPr>
      <w:r w:rsidRPr="3081F5AA">
        <w:rPr>
          <w:lang w:val="en-US"/>
        </w:rPr>
        <w:t>Geothermal Working Fluid</w:t>
      </w:r>
    </w:p>
    <w:p w14:paraId="556BD167" w14:textId="26BD583E" w:rsidR="00E472CB" w:rsidRPr="00E472CB" w:rsidRDefault="00E472CB" w:rsidP="00E472CB">
      <w:pPr>
        <w:jc w:val="both"/>
        <w:rPr>
          <w:rFonts w:ascii="Times New Roman" w:hAnsi="Times New Roman" w:cs="Times New Roman"/>
          <w:lang w:val="en-US"/>
        </w:rPr>
      </w:pPr>
      <w:r w:rsidRPr="00E472CB">
        <w:rPr>
          <w:rFonts w:ascii="Times New Roman" w:hAnsi="Times New Roman" w:cs="Times New Roman"/>
          <w:lang w:val="en-US"/>
        </w:rPr>
        <w:t>Traditionally, water has been the primary working fluid for heat extraction from geothermal reservoirs. However, in recent decades, many researchers have begun exploring the use of CO</w:t>
      </w:r>
      <w:r w:rsidRPr="00E472CB">
        <w:rPr>
          <w:rFonts w:ascii="Times New Roman" w:hAnsi="Times New Roman" w:cs="Times New Roman"/>
          <w:vertAlign w:val="subscript"/>
          <w:lang w:val="en-US"/>
        </w:rPr>
        <w:t>2</w:t>
      </w:r>
      <w:r w:rsidRPr="00E472CB">
        <w:rPr>
          <w:rFonts w:ascii="Times New Roman" w:hAnsi="Times New Roman" w:cs="Times New Roman"/>
          <w:lang w:val="en-US"/>
        </w:rPr>
        <w:t xml:space="preserve"> in Enhanced Geothermal Systems (EGS) </w:t>
      </w:r>
      <w:r w:rsidRPr="00E472CB">
        <w:rPr>
          <w:rFonts w:ascii="Times New Roman" w:hAnsi="Times New Roman" w:cs="Times New Roman"/>
          <w:highlight w:val="yellow"/>
          <w:lang w:val="en-US"/>
        </w:rPr>
        <w:t>[11]</w:t>
      </w:r>
      <w:proofErr w:type="gramStart"/>
      <w:r w:rsidRPr="00E472CB">
        <w:rPr>
          <w:rFonts w:ascii="Times New Roman" w:hAnsi="Times New Roman" w:cs="Times New Roman"/>
          <w:highlight w:val="yellow"/>
          <w:lang w:val="en-US"/>
        </w:rPr>
        <w:t>–[</w:t>
      </w:r>
      <w:proofErr w:type="gramEnd"/>
      <w:r w:rsidRPr="00E472CB">
        <w:rPr>
          <w:rFonts w:ascii="Times New Roman" w:hAnsi="Times New Roman" w:cs="Times New Roman"/>
          <w:highlight w:val="yellow"/>
          <w:lang w:val="en-US"/>
        </w:rPr>
        <w:t>13]</w:t>
      </w:r>
      <w:r w:rsidRPr="00E472CB">
        <w:rPr>
          <w:rFonts w:ascii="Times New Roman" w:hAnsi="Times New Roman" w:cs="Times New Roman"/>
          <w:lang w:val="en-US"/>
        </w:rPr>
        <w:t>. Compared to water, CO</w:t>
      </w:r>
      <w:r w:rsidRPr="00E472CB">
        <w:rPr>
          <w:rFonts w:ascii="Times New Roman" w:hAnsi="Times New Roman" w:cs="Times New Roman"/>
          <w:vertAlign w:val="subscript"/>
          <w:lang w:val="en-US"/>
        </w:rPr>
        <w:t>2</w:t>
      </w:r>
      <w:r w:rsidRPr="00E472CB">
        <w:rPr>
          <w:rFonts w:ascii="Times New Roman" w:hAnsi="Times New Roman" w:cs="Times New Roman"/>
          <w:lang w:val="en-US"/>
        </w:rPr>
        <w:t xml:space="preserve"> offers several advantages for heat extraction, including lower viscosity [</w:t>
      </w:r>
      <w:r w:rsidRPr="00E472CB">
        <w:rPr>
          <w:rFonts w:ascii="Times New Roman" w:hAnsi="Times New Roman" w:cs="Times New Roman"/>
          <w:highlight w:val="yellow"/>
          <w:lang w:val="en-US"/>
        </w:rPr>
        <w:t>13]</w:t>
      </w:r>
      <w:r w:rsidRPr="00E472CB">
        <w:rPr>
          <w:rFonts w:ascii="Times New Roman" w:hAnsi="Times New Roman" w:cs="Times New Roman"/>
          <w:lang w:val="en-US"/>
        </w:rPr>
        <w:t xml:space="preserve"> and an enhanced thermosiphon effect in geothermal systems </w:t>
      </w:r>
      <w:r w:rsidRPr="00E472CB">
        <w:rPr>
          <w:rFonts w:ascii="Times New Roman" w:hAnsi="Times New Roman" w:cs="Times New Roman"/>
          <w:highlight w:val="yellow"/>
          <w:lang w:val="en-US"/>
        </w:rPr>
        <w:t>[12]</w:t>
      </w:r>
      <w:r w:rsidRPr="00E472CB">
        <w:rPr>
          <w:rFonts w:ascii="Times New Roman" w:hAnsi="Times New Roman" w:cs="Times New Roman"/>
          <w:lang w:val="en-US"/>
        </w:rPr>
        <w:t>. Additionally, the low</w:t>
      </w:r>
      <w:r>
        <w:rPr>
          <w:rFonts w:ascii="Times New Roman" w:hAnsi="Times New Roman" w:cs="Times New Roman"/>
          <w:lang w:val="en-US"/>
        </w:rPr>
        <w:t>er</w:t>
      </w:r>
      <w:r w:rsidRPr="00E472CB">
        <w:rPr>
          <w:rFonts w:ascii="Times New Roman" w:hAnsi="Times New Roman" w:cs="Times New Roman"/>
          <w:lang w:val="en-US"/>
        </w:rPr>
        <w:t xml:space="preserve"> solubility of</w:t>
      </w:r>
      <w:r>
        <w:rPr>
          <w:rFonts w:ascii="Times New Roman" w:hAnsi="Times New Roman" w:cs="Times New Roman"/>
          <w:lang w:val="en-US"/>
        </w:rPr>
        <w:t xml:space="preserve"> salts in</w:t>
      </w:r>
      <w:r w:rsidRPr="00E472CB">
        <w:rPr>
          <w:rFonts w:ascii="Times New Roman" w:hAnsi="Times New Roman" w:cs="Times New Roman"/>
          <w:lang w:val="en-US"/>
        </w:rPr>
        <w:t xml:space="preserve"> CO</w:t>
      </w:r>
      <w:r w:rsidRPr="00E472CB">
        <w:rPr>
          <w:rFonts w:ascii="Times New Roman" w:hAnsi="Times New Roman" w:cs="Times New Roman"/>
          <w:vertAlign w:val="subscript"/>
          <w:lang w:val="en-US"/>
        </w:rPr>
        <w:t>2</w:t>
      </w:r>
      <w:r w:rsidRPr="00E472CB">
        <w:rPr>
          <w:rFonts w:ascii="Times New Roman" w:hAnsi="Times New Roman" w:cs="Times New Roman"/>
          <w:lang w:val="en-US"/>
        </w:rPr>
        <w:t xml:space="preserve"> can significantly reduce scaling issues typical of water-based systems</w:t>
      </w:r>
      <w:r>
        <w:rPr>
          <w:rFonts w:ascii="Times New Roman" w:hAnsi="Times New Roman" w:cs="Times New Roman"/>
          <w:lang w:val="en-US"/>
        </w:rPr>
        <w:t xml:space="preserve"> and in some cases its usage</w:t>
      </w:r>
      <w:r w:rsidRPr="00E472CB">
        <w:rPr>
          <w:rFonts w:ascii="Times New Roman" w:hAnsi="Times New Roman" w:cs="Times New Roman"/>
          <w:lang w:val="en-US"/>
        </w:rPr>
        <w:t xml:space="preserve"> can contribute to substantial carbon sequestration. However, water has a much higher heat capacity, which can lead to greater heat extraction rates.</w:t>
      </w:r>
    </w:p>
    <w:p w14:paraId="3E6C35FB" w14:textId="77777777" w:rsidR="00E472CB" w:rsidRPr="00E472CB" w:rsidRDefault="00E472CB" w:rsidP="00E472CB">
      <w:pPr>
        <w:jc w:val="both"/>
        <w:rPr>
          <w:rFonts w:ascii="Times New Roman" w:hAnsi="Times New Roman" w:cs="Times New Roman"/>
          <w:lang w:val="en-US"/>
        </w:rPr>
      </w:pPr>
      <w:r w:rsidRPr="00E472CB">
        <w:rPr>
          <w:rFonts w:ascii="Times New Roman" w:hAnsi="Times New Roman" w:cs="Times New Roman"/>
          <w:lang w:val="en-US"/>
        </w:rPr>
        <w:t>Initially, the use of CO</w:t>
      </w:r>
      <w:r w:rsidRPr="00E472CB">
        <w:rPr>
          <w:rFonts w:ascii="Times New Roman" w:hAnsi="Times New Roman" w:cs="Times New Roman"/>
          <w:vertAlign w:val="subscript"/>
          <w:lang w:val="en-US"/>
        </w:rPr>
        <w:t>2</w:t>
      </w:r>
      <w:r w:rsidRPr="00E472CB">
        <w:rPr>
          <w:rFonts w:ascii="Times New Roman" w:hAnsi="Times New Roman" w:cs="Times New Roman"/>
          <w:lang w:val="en-US"/>
        </w:rPr>
        <w:t xml:space="preserve"> was primarily considered for EGS systems, as many of its advantages—such as low solubility and the sequestration effect—are less relevant in closed-loop systems, where there is no interaction </w:t>
      </w:r>
      <w:r w:rsidRPr="00E472CB">
        <w:rPr>
          <w:rFonts w:ascii="Times New Roman" w:hAnsi="Times New Roman" w:cs="Times New Roman"/>
          <w:lang w:val="en-US"/>
        </w:rPr>
        <w:lastRenderedPageBreak/>
        <w:t>between the fluid and reservoir rocks. Nevertheless, recent studies have also proposed the use of CO</w:t>
      </w:r>
      <w:r w:rsidRPr="00E472CB">
        <w:rPr>
          <w:rFonts w:ascii="Times New Roman" w:hAnsi="Times New Roman" w:cs="Times New Roman"/>
          <w:vertAlign w:val="subscript"/>
          <w:lang w:val="en-US"/>
        </w:rPr>
        <w:t>2</w:t>
      </w:r>
      <w:r w:rsidRPr="00E472CB">
        <w:rPr>
          <w:rFonts w:ascii="Times New Roman" w:hAnsi="Times New Roman" w:cs="Times New Roman"/>
          <w:lang w:val="en-US"/>
        </w:rPr>
        <w:t xml:space="preserve"> in closed-loop systems </w:t>
      </w:r>
      <w:r w:rsidRPr="00E472CB">
        <w:rPr>
          <w:rFonts w:ascii="Times New Roman" w:hAnsi="Times New Roman" w:cs="Times New Roman"/>
          <w:highlight w:val="yellow"/>
          <w:lang w:val="en-US"/>
        </w:rPr>
        <w:t>[14].</w:t>
      </w:r>
    </w:p>
    <w:p w14:paraId="2B7F3AAC" w14:textId="03A215A1" w:rsidR="44CFCB63" w:rsidRPr="0028103A" w:rsidRDefault="0028103A" w:rsidP="0028103A">
      <w:pPr>
        <w:jc w:val="both"/>
        <w:rPr>
          <w:rFonts w:ascii="Times New Roman" w:hAnsi="Times New Roman" w:cs="Times New Roman"/>
          <w:color w:val="FF0000"/>
          <w:lang w:val="en-US"/>
        </w:rPr>
      </w:pPr>
      <w:r w:rsidRPr="0028103A">
        <w:rPr>
          <w:rFonts w:ascii="Times New Roman" w:hAnsi="Times New Roman" w:cs="Times New Roman"/>
          <w:lang w:val="en-US"/>
        </w:rPr>
        <w:t>Recently, many researchers have begun comparing the advantages of using CO</w:t>
      </w:r>
      <w:r w:rsidRPr="0028103A">
        <w:rPr>
          <w:rFonts w:ascii="Times New Roman" w:hAnsi="Times New Roman" w:cs="Times New Roman"/>
          <w:vertAlign w:val="subscript"/>
          <w:lang w:val="en-US"/>
        </w:rPr>
        <w:t>2</w:t>
      </w:r>
      <w:r w:rsidRPr="0028103A">
        <w:rPr>
          <w:rFonts w:ascii="Times New Roman" w:hAnsi="Times New Roman" w:cs="Times New Roman"/>
          <w:lang w:val="en-US"/>
        </w:rPr>
        <w:t xml:space="preserve"> for combined heat and power generation by adopting a coupled approach that integrates both reservoir and surface equipment modeling </w:t>
      </w:r>
      <w:r w:rsidRPr="0028103A">
        <w:rPr>
          <w:rFonts w:ascii="Times New Roman" w:hAnsi="Times New Roman" w:cs="Times New Roman"/>
          <w:highlight w:val="yellow"/>
          <w:lang w:val="en-US"/>
        </w:rPr>
        <w:t>[15],</w:t>
      </w:r>
      <w:r w:rsidRPr="0028103A">
        <w:rPr>
          <w:rFonts w:ascii="Times New Roman" w:hAnsi="Times New Roman" w:cs="Times New Roman"/>
          <w:lang w:val="en-US"/>
        </w:rPr>
        <w:t xml:space="preserve"> </w:t>
      </w:r>
      <w:r w:rsidRPr="0028103A">
        <w:rPr>
          <w:rFonts w:ascii="Times New Roman" w:hAnsi="Times New Roman" w:cs="Times New Roman"/>
          <w:highlight w:val="yellow"/>
          <w:lang w:val="en-US"/>
        </w:rPr>
        <w:t>[16].</w:t>
      </w:r>
      <w:r w:rsidRPr="0028103A">
        <w:rPr>
          <w:rFonts w:ascii="Times New Roman" w:hAnsi="Times New Roman" w:cs="Times New Roman"/>
          <w:lang w:val="en-US"/>
        </w:rPr>
        <w:t xml:space="preserve"> </w:t>
      </w:r>
      <w:r w:rsidRPr="0028103A">
        <w:rPr>
          <w:rFonts w:ascii="Times New Roman" w:hAnsi="Times New Roman" w:cs="Times New Roman"/>
          <w:color w:val="FF0000"/>
          <w:lang w:val="en-US"/>
        </w:rPr>
        <w:t>In this regard, a significant advantage of CO</w:t>
      </w:r>
      <w:r w:rsidRPr="0028103A">
        <w:rPr>
          <w:rFonts w:ascii="Times New Roman" w:hAnsi="Times New Roman" w:cs="Times New Roman"/>
          <w:color w:val="FF0000"/>
          <w:vertAlign w:val="subscript"/>
          <w:lang w:val="en-US"/>
        </w:rPr>
        <w:t>2</w:t>
      </w:r>
      <w:r w:rsidRPr="0028103A">
        <w:rPr>
          <w:rFonts w:ascii="Times New Roman" w:hAnsi="Times New Roman" w:cs="Times New Roman"/>
          <w:color w:val="FF0000"/>
          <w:lang w:val="en-US"/>
        </w:rPr>
        <w:t xml:space="preserve"> is that its natural pressurization enables direct power extraction through a turbine without the need for additional mechanical pumping.</w:t>
      </w:r>
      <w:r w:rsidR="61C5EF47" w:rsidRPr="0028103A">
        <w:rPr>
          <w:rFonts w:ascii="Times New Roman" w:hAnsi="Times New Roman" w:cs="Times New Roman"/>
          <w:color w:val="FF0000"/>
          <w:lang w:val="en-US"/>
        </w:rPr>
        <w:t xml:space="preserve"> </w:t>
      </w:r>
    </w:p>
    <w:p w14:paraId="73D082BC" w14:textId="25DBBA67" w:rsidR="38B885F1" w:rsidRDefault="38B885F1" w:rsidP="3081F5AA">
      <w:pPr>
        <w:pStyle w:val="Titolo5"/>
        <w:rPr>
          <w:rFonts w:ascii="Times New Roman" w:hAnsi="Times New Roman" w:cs="Times New Roman"/>
          <w:lang w:val="en-US"/>
        </w:rPr>
      </w:pPr>
      <w:r w:rsidRPr="3081F5AA">
        <w:rPr>
          <w:lang w:val="en-US"/>
        </w:rPr>
        <w:t>Analyzed</w:t>
      </w:r>
      <w:r w:rsidR="16A5CA06" w:rsidRPr="3081F5AA">
        <w:rPr>
          <w:lang w:val="en-US"/>
        </w:rPr>
        <w:t xml:space="preserve"> Configurations</w:t>
      </w:r>
    </w:p>
    <w:p w14:paraId="55BC92F0" w14:textId="5ABAD0CC" w:rsidR="0028103A" w:rsidRDefault="0028103A" w:rsidP="0028103A">
      <w:pPr>
        <w:jc w:val="both"/>
        <w:rPr>
          <w:rFonts w:ascii="Times New Roman" w:hAnsi="Times New Roman" w:cs="Times New Roman"/>
          <w:lang w:val="en-US"/>
        </w:rPr>
      </w:pPr>
      <w:r w:rsidRPr="0028103A">
        <w:rPr>
          <w:rFonts w:ascii="Times New Roman" w:hAnsi="Times New Roman" w:cs="Times New Roman"/>
          <w:lang w:val="en-US"/>
        </w:rPr>
        <w:t>The performance of CO</w:t>
      </w:r>
      <w:r w:rsidRPr="0028103A">
        <w:rPr>
          <w:rFonts w:ascii="Times New Roman" w:hAnsi="Times New Roman" w:cs="Times New Roman"/>
          <w:vertAlign w:val="subscript"/>
          <w:lang w:val="en-US"/>
        </w:rPr>
        <w:t>2</w:t>
      </w:r>
      <w:r w:rsidRPr="0028103A">
        <w:rPr>
          <w:rFonts w:ascii="Times New Roman" w:hAnsi="Times New Roman" w:cs="Times New Roman"/>
          <w:lang w:val="en-US"/>
        </w:rPr>
        <w:t xml:space="preserve">-based and water-based systems (depicted in </w:t>
      </w:r>
      <w:r w:rsidRPr="0028103A">
        <w:rPr>
          <w:rFonts w:ascii="Times New Roman" w:hAnsi="Times New Roman" w:cs="Times New Roman"/>
          <w:i/>
          <w:highlight w:val="yellow"/>
          <w:lang w:val="en-US"/>
        </w:rPr>
        <w:t>Figure 1</w:t>
      </w:r>
      <w:r w:rsidRPr="0028103A">
        <w:rPr>
          <w:rFonts w:ascii="Times New Roman" w:hAnsi="Times New Roman" w:cs="Times New Roman"/>
          <w:lang w:val="en-US"/>
        </w:rPr>
        <w:t xml:space="preserve">) has been compared with the aim of producing industrial steam from mid- to low-temperature geothermal resources. The configurations described are adaptations of the schemes presented in the work by Zühlsdorf et al. </w:t>
      </w:r>
      <w:r w:rsidRPr="0028103A">
        <w:rPr>
          <w:rFonts w:ascii="Times New Roman" w:hAnsi="Times New Roman" w:cs="Times New Roman"/>
          <w:highlight w:val="yellow"/>
          <w:lang w:val="en-US"/>
        </w:rPr>
        <w:t>[5],</w:t>
      </w:r>
      <w:r w:rsidRPr="0028103A">
        <w:rPr>
          <w:rFonts w:ascii="Times New Roman" w:hAnsi="Times New Roman" w:cs="Times New Roman"/>
          <w:lang w:val="en-US"/>
        </w:rPr>
        <w:t xml:space="preserve"> modified for geothermal applications.</w:t>
      </w:r>
    </w:p>
    <w:p w14:paraId="4BE8FA99" w14:textId="05FFAC13" w:rsidR="0028103A" w:rsidRDefault="0028103A" w:rsidP="0028103A">
      <w:pPr>
        <w:jc w:val="both"/>
        <w:rPr>
          <w:rFonts w:ascii="Times New Roman" w:hAnsi="Times New Roman" w:cs="Times New Roman"/>
          <w:lang w:val="en-US"/>
        </w:rPr>
      </w:pPr>
      <w:r w:rsidRPr="0028103A">
        <w:rPr>
          <w:rFonts w:ascii="Times New Roman" w:hAnsi="Times New Roman" w:cs="Times New Roman"/>
          <w:lang w:val="en-US"/>
        </w:rPr>
        <w:t>For the CO</w:t>
      </w:r>
      <w:r w:rsidRPr="0028103A">
        <w:rPr>
          <w:rFonts w:ascii="Times New Roman" w:hAnsi="Times New Roman" w:cs="Times New Roman"/>
          <w:vertAlign w:val="subscript"/>
          <w:lang w:val="en-US"/>
        </w:rPr>
        <w:t>2</w:t>
      </w:r>
      <w:r w:rsidRPr="0028103A">
        <w:rPr>
          <w:rFonts w:ascii="Times New Roman" w:hAnsi="Times New Roman" w:cs="Times New Roman"/>
          <w:lang w:val="en-US"/>
        </w:rPr>
        <w:t>-based configurations (</w:t>
      </w:r>
      <w:r w:rsidRPr="0028103A">
        <w:rPr>
          <w:rFonts w:ascii="Times New Roman" w:hAnsi="Times New Roman" w:cs="Times New Roman"/>
          <w:i/>
          <w:highlight w:val="yellow"/>
          <w:lang w:val="en-US"/>
        </w:rPr>
        <w:t>Figures 1.a</w:t>
      </w:r>
      <w:r w:rsidRPr="0028103A">
        <w:rPr>
          <w:rFonts w:ascii="Times New Roman" w:hAnsi="Times New Roman" w:cs="Times New Roman"/>
          <w:lang w:val="en-US"/>
        </w:rPr>
        <w:t>), the supercritical CO</w:t>
      </w:r>
      <w:r w:rsidRPr="0028103A">
        <w:rPr>
          <w:rFonts w:ascii="Times New Roman" w:hAnsi="Times New Roman" w:cs="Times New Roman"/>
          <w:vertAlign w:val="subscript"/>
          <w:lang w:val="en-US"/>
        </w:rPr>
        <w:t>2</w:t>
      </w:r>
      <w:r w:rsidRPr="0028103A">
        <w:rPr>
          <w:rFonts w:ascii="Times New Roman" w:hAnsi="Times New Roman" w:cs="Times New Roman"/>
          <w:lang w:val="en-US"/>
        </w:rPr>
        <w:t xml:space="preserve"> (sCO</w:t>
      </w:r>
      <w:r w:rsidRPr="0028103A">
        <w:rPr>
          <w:rFonts w:ascii="Times New Roman" w:hAnsi="Times New Roman" w:cs="Times New Roman"/>
          <w:vertAlign w:val="subscript"/>
          <w:lang w:val="en-US"/>
        </w:rPr>
        <w:t>2</w:t>
      </w:r>
      <w:r w:rsidRPr="0028103A">
        <w:rPr>
          <w:rFonts w:ascii="Times New Roman" w:hAnsi="Times New Roman" w:cs="Times New Roman"/>
          <w:lang w:val="en-US"/>
        </w:rPr>
        <w:t>) pressurized and heated by the geothermal well can be further compressed to enable high-temperature heat generation. After the heat exchanger, the sCO</w:t>
      </w:r>
      <w:r w:rsidRPr="0028103A">
        <w:rPr>
          <w:rFonts w:ascii="Times New Roman" w:hAnsi="Times New Roman" w:cs="Times New Roman"/>
          <w:vertAlign w:val="subscript"/>
          <w:lang w:val="en-US"/>
        </w:rPr>
        <w:t>2</w:t>
      </w:r>
      <w:r w:rsidRPr="0028103A">
        <w:rPr>
          <w:rFonts w:ascii="Times New Roman" w:hAnsi="Times New Roman" w:cs="Times New Roman"/>
          <w:lang w:val="en-US"/>
        </w:rPr>
        <w:t xml:space="preserve"> is expanded to improve process efficiency</w:t>
      </w:r>
      <w:r w:rsidRPr="006E6074">
        <w:rPr>
          <w:rFonts w:ascii="Times New Roman" w:hAnsi="Times New Roman" w:cs="Times New Roman"/>
          <w:color w:val="FF0000"/>
          <w:lang w:val="en-US"/>
        </w:rPr>
        <w:t xml:space="preserve">. </w:t>
      </w:r>
      <w:r w:rsidR="006E6074" w:rsidRPr="006E6074">
        <w:rPr>
          <w:rFonts w:ascii="Times New Roman" w:hAnsi="Times New Roman" w:cs="Times New Roman"/>
          <w:color w:val="FF0000"/>
          <w:lang w:val="en-US"/>
        </w:rPr>
        <w:t>Part of the power required by the heat pump can be generated</w:t>
      </w:r>
      <w:r w:rsidRPr="006E6074">
        <w:rPr>
          <w:rFonts w:ascii="Times New Roman" w:hAnsi="Times New Roman" w:cs="Times New Roman"/>
          <w:color w:val="FF0000"/>
          <w:lang w:val="en-US"/>
        </w:rPr>
        <w:t xml:space="preserve"> </w:t>
      </w:r>
      <w:r w:rsidRPr="0028103A">
        <w:rPr>
          <w:rFonts w:ascii="Times New Roman" w:hAnsi="Times New Roman" w:cs="Times New Roman"/>
          <w:lang w:val="en-US"/>
        </w:rPr>
        <w:t>by expanding a bleed from the main sCO</w:t>
      </w:r>
      <w:r w:rsidRPr="0028103A">
        <w:rPr>
          <w:rFonts w:ascii="Times New Roman" w:hAnsi="Times New Roman" w:cs="Times New Roman"/>
          <w:vertAlign w:val="subscript"/>
          <w:lang w:val="en-US"/>
        </w:rPr>
        <w:t>2</w:t>
      </w:r>
      <w:r w:rsidRPr="0028103A">
        <w:rPr>
          <w:rFonts w:ascii="Times New Roman" w:hAnsi="Times New Roman" w:cs="Times New Roman"/>
          <w:lang w:val="en-US"/>
        </w:rPr>
        <w:t xml:space="preserve"> flow </w:t>
      </w:r>
      <w:r w:rsidR="006E6074">
        <w:rPr>
          <w:rFonts w:ascii="Times New Roman" w:hAnsi="Times New Roman" w:cs="Times New Roman"/>
          <w:lang w:val="en-US"/>
        </w:rPr>
        <w:t>exploiting the natural pressurization of the fluid</w:t>
      </w:r>
      <w:r w:rsidRPr="0028103A">
        <w:rPr>
          <w:rFonts w:ascii="Times New Roman" w:hAnsi="Times New Roman" w:cs="Times New Roman"/>
          <w:lang w:val="en-US"/>
        </w:rPr>
        <w:t>.</w:t>
      </w:r>
    </w:p>
    <w:p w14:paraId="17117E85" w14:textId="11631D5A" w:rsidR="008F746E" w:rsidRDefault="0028103A" w:rsidP="0028103A">
      <w:pPr>
        <w:jc w:val="both"/>
        <w:rPr>
          <w:rFonts w:ascii="Times New Roman" w:hAnsi="Times New Roman" w:cs="Times New Roman"/>
          <w:lang w:val="en-US"/>
        </w:rPr>
      </w:pPr>
      <w:r w:rsidRPr="0028103A">
        <w:rPr>
          <w:rFonts w:ascii="Times New Roman" w:hAnsi="Times New Roman" w:cs="Times New Roman"/>
          <w:lang w:val="en-US"/>
        </w:rPr>
        <w:t xml:space="preserve">For the water-based systems, the heated water can either be used to supply a high-temperature ORC (Organic Rankine Cycle) heat pump, which then generates steam in an ORC condenser or desuperheater </w:t>
      </w:r>
      <w:r w:rsidRPr="0028103A">
        <w:rPr>
          <w:rFonts w:ascii="Times New Roman" w:hAnsi="Times New Roman" w:cs="Times New Roman"/>
          <w:i/>
          <w:lang w:val="en-US"/>
        </w:rPr>
        <w:t>(</w:t>
      </w:r>
      <w:r w:rsidRPr="0028103A">
        <w:rPr>
          <w:rFonts w:ascii="Times New Roman" w:hAnsi="Times New Roman" w:cs="Times New Roman"/>
          <w:i/>
          <w:highlight w:val="yellow"/>
          <w:lang w:val="en-US"/>
        </w:rPr>
        <w:t>Figure 1.</w:t>
      </w:r>
      <w:r w:rsidR="006E6074">
        <w:rPr>
          <w:rFonts w:ascii="Times New Roman" w:hAnsi="Times New Roman" w:cs="Times New Roman"/>
          <w:i/>
          <w:highlight w:val="yellow"/>
          <w:lang w:val="en-US"/>
        </w:rPr>
        <w:t>b</w:t>
      </w:r>
      <w:r w:rsidRPr="0028103A">
        <w:rPr>
          <w:rFonts w:ascii="Times New Roman" w:hAnsi="Times New Roman" w:cs="Times New Roman"/>
          <w:lang w:val="en-US"/>
        </w:rPr>
        <w:t>), or it can be directly flashed to produce steam, which is then compressed to the desired conditions (</w:t>
      </w:r>
      <w:r w:rsidRPr="0028103A">
        <w:rPr>
          <w:rFonts w:ascii="Times New Roman" w:hAnsi="Times New Roman" w:cs="Times New Roman"/>
          <w:i/>
          <w:highlight w:val="yellow"/>
          <w:lang w:val="en-US"/>
        </w:rPr>
        <w:t>Figure 1.</w:t>
      </w:r>
      <w:r w:rsidR="006E6074">
        <w:rPr>
          <w:rFonts w:ascii="Times New Roman" w:hAnsi="Times New Roman" w:cs="Times New Roman"/>
          <w:i/>
          <w:highlight w:val="yellow"/>
          <w:lang w:val="en-US"/>
        </w:rPr>
        <w:t>c</w:t>
      </w:r>
      <w:r w:rsidRPr="0028103A">
        <w:rPr>
          <w:rFonts w:ascii="Times New Roman" w:hAnsi="Times New Roman" w:cs="Times New Roman"/>
          <w:lang w:val="en-US"/>
        </w:rPr>
        <w:t>).</w:t>
      </w:r>
    </w:p>
    <w:p w14:paraId="70A5EB20" w14:textId="77777777" w:rsidR="0028103A" w:rsidRPr="004F5268" w:rsidRDefault="0028103A" w:rsidP="0028103A">
      <w:pPr>
        <w:pStyle w:val="Titolo5"/>
        <w:rPr>
          <w:color w:val="FF0000"/>
          <w:lang w:val="en-US"/>
        </w:rPr>
      </w:pPr>
      <w:r w:rsidRPr="004F5268">
        <w:rPr>
          <w:color w:val="FF0000"/>
          <w:lang w:val="en-US"/>
        </w:rPr>
        <w:t>Novelty of the Study and Research Questions</w:t>
      </w:r>
    </w:p>
    <w:p w14:paraId="71C3E7D5" w14:textId="2493A7A8" w:rsidR="0028103A" w:rsidRPr="0028103A" w:rsidRDefault="0028103A" w:rsidP="0028103A">
      <w:pPr>
        <w:jc w:val="both"/>
        <w:rPr>
          <w:rFonts w:ascii="Times New Roman" w:hAnsi="Times New Roman" w:cs="Times New Roman"/>
          <w:color w:val="FF0000"/>
          <w:lang w:val="en-US"/>
        </w:rPr>
      </w:pPr>
      <w:r w:rsidRPr="0028103A">
        <w:rPr>
          <w:rFonts w:ascii="Times New Roman" w:hAnsi="Times New Roman" w:cs="Times New Roman"/>
          <w:color w:val="FF0000"/>
          <w:lang w:val="en-US"/>
        </w:rPr>
        <w:t xml:space="preserve">After this introduction, a clear gap in the literature emerges. Geothermal energy has predominantly been considered as a heat source for heat pumps in residential applications, typically requiring only shallow wells. However, to the author’s knowledge, only one conference paper addresses the use of </w:t>
      </w:r>
      <w:r>
        <w:rPr>
          <w:rFonts w:ascii="Times New Roman" w:hAnsi="Times New Roman" w:cs="Times New Roman"/>
          <w:color w:val="FF0000"/>
          <w:lang w:val="en-US"/>
        </w:rPr>
        <w:t>mid</w:t>
      </w:r>
      <w:r w:rsidRPr="0028103A">
        <w:rPr>
          <w:rFonts w:ascii="Times New Roman" w:hAnsi="Times New Roman" w:cs="Times New Roman"/>
          <w:color w:val="FF0000"/>
          <w:lang w:val="en-US"/>
        </w:rPr>
        <w:t xml:space="preserve">-enthalpy geothermal heat for industrial heat pumps, with a primary focus on the selection of the working fluid for high-temperature heat pumps (HTHP) </w:t>
      </w:r>
      <w:commentRangeStart w:id="1"/>
      <w:r w:rsidRPr="00385211">
        <w:rPr>
          <w:rFonts w:ascii="Times New Roman" w:hAnsi="Times New Roman" w:cs="Times New Roman"/>
          <w:color w:val="FF0000"/>
          <w:highlight w:val="yellow"/>
          <w:lang w:val="en-US"/>
        </w:rPr>
        <w:t>[]</w:t>
      </w:r>
      <w:commentRangeEnd w:id="1"/>
      <w:r w:rsidR="001345E3" w:rsidRPr="00385211">
        <w:rPr>
          <w:rStyle w:val="Rimandocommento"/>
          <w:highlight w:val="yellow"/>
        </w:rPr>
        <w:commentReference w:id="1"/>
      </w:r>
      <w:r w:rsidRPr="00385211">
        <w:rPr>
          <w:rFonts w:ascii="Times New Roman" w:hAnsi="Times New Roman" w:cs="Times New Roman"/>
          <w:color w:val="FF0000"/>
          <w:highlight w:val="yellow"/>
          <w:lang w:val="en-US"/>
        </w:rPr>
        <w:t>.</w:t>
      </w:r>
    </w:p>
    <w:p w14:paraId="67159CDF" w14:textId="77777777" w:rsidR="00566DB9" w:rsidRPr="00566DB9" w:rsidRDefault="0028103A" w:rsidP="00566DB9">
      <w:pPr>
        <w:jc w:val="both"/>
        <w:rPr>
          <w:rFonts w:ascii="Times New Roman" w:hAnsi="Times New Roman" w:cs="Times New Roman"/>
          <w:color w:val="FF0000"/>
          <w:lang w:val="en-US"/>
        </w:rPr>
      </w:pPr>
      <w:r w:rsidRPr="0028103A">
        <w:rPr>
          <w:rFonts w:ascii="Times New Roman" w:hAnsi="Times New Roman" w:cs="Times New Roman"/>
          <w:color w:val="FF0000"/>
          <w:lang w:val="en-US"/>
        </w:rPr>
        <w:t>The aim of this work is to provide a comprehensive perspective on the coupling between geothermal reservoirs and various potential HTHP systems for industrial steam production, offering future developers a clear pathway for the design and implementation of such systems.</w:t>
      </w:r>
      <w:r w:rsidR="00566DB9">
        <w:rPr>
          <w:rFonts w:ascii="Times New Roman" w:hAnsi="Times New Roman" w:cs="Times New Roman"/>
          <w:color w:val="FF0000"/>
          <w:lang w:val="en-US"/>
        </w:rPr>
        <w:t xml:space="preserve"> </w:t>
      </w:r>
      <w:r w:rsidR="00566DB9" w:rsidRPr="00566DB9">
        <w:rPr>
          <w:rFonts w:ascii="Times New Roman" w:hAnsi="Times New Roman" w:cs="Times New Roman"/>
          <w:color w:val="FF0000"/>
          <w:lang w:val="en-US"/>
        </w:rPr>
        <w:t>In this context, the use of a simplified geothermal model is intended to provide a broader perspective without focusing on specific geothermal extraction technologies (e.g., EGS, BHE) or geological conditions.</w:t>
      </w:r>
    </w:p>
    <w:p w14:paraId="152F7B5A" w14:textId="4FE93687" w:rsidR="008F746E" w:rsidRPr="00883DA9" w:rsidRDefault="000C47C0" w:rsidP="008F746E">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3877D76" wp14:editId="790735BB">
            <wp:extent cx="4105973" cy="6592254"/>
            <wp:effectExtent l="0" t="0" r="889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105973" cy="6592254"/>
                    </a:xfrm>
                    <a:prstGeom prst="rect">
                      <a:avLst/>
                    </a:prstGeom>
                    <a:noFill/>
                    <a:ln>
                      <a:noFill/>
                    </a:ln>
                  </pic:spPr>
                </pic:pic>
              </a:graphicData>
            </a:graphic>
          </wp:inline>
        </w:drawing>
      </w:r>
    </w:p>
    <w:p w14:paraId="57DC14A8" w14:textId="45830FD9" w:rsidR="006E6074" w:rsidRPr="00883DA9" w:rsidRDefault="008F746E" w:rsidP="008F746E">
      <w:pPr>
        <w:jc w:val="both"/>
        <w:rPr>
          <w:rFonts w:ascii="Times New Roman" w:hAnsi="Times New Roman" w:cs="Times New Roman"/>
          <w:i/>
          <w:iCs/>
          <w:sz w:val="18"/>
          <w:szCs w:val="18"/>
          <w:lang w:val="en-US"/>
        </w:rPr>
      </w:pPr>
      <w:r w:rsidRPr="00883DA9">
        <w:rPr>
          <w:rFonts w:ascii="Times New Roman" w:hAnsi="Times New Roman" w:cs="Times New Roman"/>
          <w:i/>
          <w:iCs/>
          <w:sz w:val="18"/>
          <w:szCs w:val="18"/>
          <w:lang w:val="en-US"/>
        </w:rPr>
        <w:t>Figure 1 – Proposed HTHP schemes: a</w:t>
      </w:r>
      <w:r w:rsidR="006E6074">
        <w:rPr>
          <w:rFonts w:ascii="Times New Roman" w:hAnsi="Times New Roman" w:cs="Times New Roman"/>
          <w:i/>
          <w:iCs/>
          <w:sz w:val="18"/>
          <w:szCs w:val="18"/>
          <w:lang w:val="en-US"/>
        </w:rPr>
        <w:t>)</w:t>
      </w:r>
      <w:r w:rsidRPr="00883DA9">
        <w:rPr>
          <w:rFonts w:ascii="Times New Roman" w:hAnsi="Times New Roman" w:cs="Times New Roman"/>
          <w:i/>
          <w:iCs/>
          <w:sz w:val="18"/>
          <w:szCs w:val="18"/>
          <w:lang w:val="en-US"/>
        </w:rPr>
        <w:t xml:space="preserve"> sCO</w:t>
      </w:r>
      <w:r w:rsidRPr="00883DA9">
        <w:rPr>
          <w:rFonts w:ascii="Times New Roman" w:hAnsi="Times New Roman" w:cs="Times New Roman"/>
          <w:i/>
          <w:iCs/>
          <w:sz w:val="18"/>
          <w:szCs w:val="18"/>
          <w:vertAlign w:val="subscript"/>
          <w:lang w:val="en-US"/>
        </w:rPr>
        <w:t>2</w:t>
      </w:r>
      <w:r w:rsidR="006E6074">
        <w:rPr>
          <w:rFonts w:ascii="Times New Roman" w:hAnsi="Times New Roman" w:cs="Times New Roman"/>
          <w:i/>
          <w:iCs/>
          <w:sz w:val="18"/>
          <w:szCs w:val="18"/>
          <w:lang w:val="en-US"/>
        </w:rPr>
        <w:t>-based high temperature heat pump</w:t>
      </w:r>
      <w:r w:rsidRPr="00883DA9">
        <w:rPr>
          <w:rFonts w:ascii="Times New Roman" w:hAnsi="Times New Roman" w:cs="Times New Roman"/>
          <w:i/>
          <w:iCs/>
          <w:sz w:val="18"/>
          <w:szCs w:val="18"/>
          <w:lang w:val="en-US"/>
        </w:rPr>
        <w:t xml:space="preserve"> </w:t>
      </w:r>
      <w:r w:rsidR="006E6074">
        <w:rPr>
          <w:rFonts w:ascii="Times New Roman" w:hAnsi="Times New Roman" w:cs="Times New Roman"/>
          <w:i/>
          <w:iCs/>
          <w:sz w:val="18"/>
          <w:szCs w:val="18"/>
          <w:lang w:val="en-US"/>
        </w:rPr>
        <w:t>b</w:t>
      </w:r>
      <w:r w:rsidRPr="00883DA9">
        <w:rPr>
          <w:rFonts w:ascii="Times New Roman" w:hAnsi="Times New Roman" w:cs="Times New Roman"/>
          <w:i/>
          <w:iCs/>
          <w:sz w:val="18"/>
          <w:szCs w:val="18"/>
          <w:lang w:val="en-US"/>
        </w:rPr>
        <w:t xml:space="preserve">) Indirect ORC heat pump </w:t>
      </w:r>
      <w:r w:rsidR="00C561AF" w:rsidRPr="00883DA9">
        <w:rPr>
          <w:rFonts w:ascii="Times New Roman" w:hAnsi="Times New Roman" w:cs="Times New Roman"/>
          <w:i/>
          <w:iCs/>
          <w:sz w:val="18"/>
          <w:szCs w:val="18"/>
          <w:lang w:val="en-US"/>
        </w:rPr>
        <w:t>fueled</w:t>
      </w:r>
      <w:r w:rsidRPr="00883DA9">
        <w:rPr>
          <w:rFonts w:ascii="Times New Roman" w:hAnsi="Times New Roman" w:cs="Times New Roman"/>
          <w:i/>
          <w:iCs/>
          <w:sz w:val="18"/>
          <w:szCs w:val="18"/>
          <w:lang w:val="en-US"/>
        </w:rPr>
        <w:t xml:space="preserve"> by the water circulating in the </w:t>
      </w:r>
      <w:r w:rsidR="006E6074">
        <w:rPr>
          <w:rFonts w:ascii="Times New Roman" w:hAnsi="Times New Roman" w:cs="Times New Roman"/>
          <w:i/>
          <w:iCs/>
          <w:sz w:val="18"/>
          <w:szCs w:val="18"/>
          <w:lang w:val="en-US"/>
        </w:rPr>
        <w:t>well</w:t>
      </w:r>
      <w:r w:rsidRPr="00883DA9">
        <w:rPr>
          <w:rFonts w:ascii="Times New Roman" w:hAnsi="Times New Roman" w:cs="Times New Roman"/>
          <w:i/>
          <w:lang w:val="en-US"/>
        </w:rPr>
        <w:t xml:space="preserve"> </w:t>
      </w:r>
      <w:r w:rsidR="006E6074">
        <w:rPr>
          <w:rFonts w:ascii="Times New Roman" w:hAnsi="Times New Roman" w:cs="Times New Roman"/>
          <w:i/>
          <w:iCs/>
          <w:sz w:val="18"/>
          <w:szCs w:val="18"/>
          <w:lang w:val="en-US"/>
        </w:rPr>
        <w:t>c</w:t>
      </w:r>
      <w:r w:rsidRPr="00883DA9">
        <w:rPr>
          <w:rFonts w:ascii="Times New Roman" w:hAnsi="Times New Roman" w:cs="Times New Roman"/>
          <w:i/>
          <w:iCs/>
          <w:sz w:val="18"/>
          <w:szCs w:val="18"/>
          <w:lang w:val="en-US"/>
        </w:rPr>
        <w:t>) direct steam generation</w:t>
      </w:r>
      <w:r w:rsidR="006E6074">
        <w:rPr>
          <w:rFonts w:ascii="Times New Roman" w:hAnsi="Times New Roman" w:cs="Times New Roman"/>
          <w:i/>
          <w:iCs/>
          <w:sz w:val="18"/>
          <w:szCs w:val="18"/>
          <w:lang w:val="en-US"/>
        </w:rPr>
        <w:t>. The depicted well is an AGS but the heat pump can any technology for extracting the geothermal heat can be considered.</w:t>
      </w:r>
    </w:p>
    <w:p w14:paraId="27A18FB1" w14:textId="7B94953C" w:rsidR="00763351" w:rsidRPr="00883DA9" w:rsidRDefault="002D3507" w:rsidP="00763351">
      <w:pPr>
        <w:pStyle w:val="Titolo1"/>
        <w:rPr>
          <w:rFonts w:ascii="Times New Roman" w:hAnsi="Times New Roman" w:cs="Times New Roman"/>
          <w:lang w:val="en-US"/>
        </w:rPr>
      </w:pPr>
      <w:r w:rsidRPr="00883DA9">
        <w:rPr>
          <w:rFonts w:ascii="Times New Roman" w:hAnsi="Times New Roman" w:cs="Times New Roman"/>
          <w:lang w:val="en-US"/>
        </w:rPr>
        <w:t>Methodology</w:t>
      </w:r>
    </w:p>
    <w:p w14:paraId="0E2E0D3F" w14:textId="080ED342" w:rsidR="00E91459" w:rsidRPr="00883DA9" w:rsidRDefault="00E91459" w:rsidP="00E91459">
      <w:pPr>
        <w:pStyle w:val="Titolo2"/>
        <w:numPr>
          <w:ilvl w:val="0"/>
          <w:numId w:val="16"/>
        </w:numPr>
        <w:rPr>
          <w:rFonts w:ascii="Times New Roman" w:hAnsi="Times New Roman" w:cs="Times New Roman"/>
          <w:lang w:val="en-US"/>
        </w:rPr>
      </w:pPr>
      <w:r w:rsidRPr="00883DA9">
        <w:rPr>
          <w:rFonts w:ascii="Times New Roman" w:hAnsi="Times New Roman" w:cs="Times New Roman"/>
          <w:lang w:val="en-US"/>
        </w:rPr>
        <w:t>Overall Model</w:t>
      </w:r>
    </w:p>
    <w:p w14:paraId="241A048C" w14:textId="52FF5312" w:rsidR="005B331D" w:rsidRPr="00566DB9" w:rsidRDefault="00566DB9" w:rsidP="00566DB9">
      <w:pPr>
        <w:jc w:val="both"/>
        <w:rPr>
          <w:rFonts w:ascii="Times New Roman" w:hAnsi="Times New Roman" w:cs="Times New Roman"/>
          <w:lang w:val="en-US"/>
        </w:rPr>
      </w:pPr>
      <w:r w:rsidRPr="00566DB9">
        <w:rPr>
          <w:rFonts w:ascii="Times New Roman" w:hAnsi="Times New Roman" w:cs="Times New Roman"/>
          <w:lang w:val="en-US"/>
        </w:rPr>
        <w:t xml:space="preserve">The models for each system depicted in </w:t>
      </w:r>
      <w:r w:rsidRPr="00566DB9">
        <w:rPr>
          <w:rFonts w:ascii="Times New Roman" w:hAnsi="Times New Roman" w:cs="Times New Roman"/>
          <w:i/>
          <w:highlight w:val="yellow"/>
          <w:lang w:val="en-US"/>
        </w:rPr>
        <w:t xml:space="preserve">Figure </w:t>
      </w:r>
      <w:r w:rsidR="00280944">
        <w:rPr>
          <w:rFonts w:ascii="Times New Roman" w:hAnsi="Times New Roman" w:cs="Times New Roman"/>
          <w:i/>
          <w:highlight w:val="yellow"/>
          <w:lang w:val="en-US"/>
        </w:rPr>
        <w:t>1</w:t>
      </w:r>
      <w:r w:rsidR="00280944" w:rsidRPr="00280944">
        <w:rPr>
          <w:rFonts w:ascii="Times New Roman" w:hAnsi="Times New Roman" w:cs="Times New Roman"/>
          <w:lang w:val="en-US"/>
        </w:rPr>
        <w:t xml:space="preserve">, along with the </w:t>
      </w:r>
      <w:r w:rsidR="00280944">
        <w:rPr>
          <w:rFonts w:ascii="Times New Roman" w:hAnsi="Times New Roman" w:cs="Times New Roman"/>
          <w:lang w:val="en-US"/>
        </w:rPr>
        <w:t>one of the geothermal systems</w:t>
      </w:r>
      <w:r w:rsidR="00280944" w:rsidRPr="00280944">
        <w:rPr>
          <w:rFonts w:ascii="Times New Roman" w:hAnsi="Times New Roman" w:cs="Times New Roman"/>
          <w:i/>
          <w:lang w:val="en-US"/>
        </w:rPr>
        <w:t>,</w:t>
      </w:r>
      <w:r w:rsidR="00280944">
        <w:rPr>
          <w:rFonts w:ascii="Times New Roman" w:hAnsi="Times New Roman" w:cs="Times New Roman"/>
          <w:i/>
          <w:lang w:val="en-US"/>
        </w:rPr>
        <w:t xml:space="preserve"> </w:t>
      </w:r>
      <w:r w:rsidRPr="00566DB9">
        <w:rPr>
          <w:rFonts w:ascii="Times New Roman" w:hAnsi="Times New Roman" w:cs="Times New Roman"/>
          <w:lang w:val="en-US"/>
        </w:rPr>
        <w:t>were developed independently</w:t>
      </w:r>
      <w:r>
        <w:rPr>
          <w:rFonts w:ascii="Times New Roman" w:hAnsi="Times New Roman" w:cs="Times New Roman"/>
          <w:lang w:val="en-US"/>
        </w:rPr>
        <w:t xml:space="preserve"> </w:t>
      </w:r>
      <w:r w:rsidR="00280944">
        <w:rPr>
          <w:rFonts w:ascii="Times New Roman" w:hAnsi="Times New Roman" w:cs="Times New Roman"/>
          <w:lang w:val="en-US"/>
        </w:rPr>
        <w:t xml:space="preserve">and subsequently coupled </w:t>
      </w:r>
      <w:r>
        <w:rPr>
          <w:rFonts w:ascii="Times New Roman" w:hAnsi="Times New Roman" w:cs="Times New Roman"/>
          <w:lang w:val="en-US"/>
        </w:rPr>
        <w:t>in</w:t>
      </w:r>
      <w:r w:rsidRPr="00566DB9">
        <w:rPr>
          <w:rFonts w:ascii="Times New Roman" w:hAnsi="Times New Roman" w:cs="Times New Roman"/>
          <w:lang w:val="en-US"/>
        </w:rPr>
        <w:t xml:space="preserve"> Python. The thermodynamic properties of the working fluids (water and CO</w:t>
      </w:r>
      <w:r w:rsidRPr="00566DB9">
        <w:rPr>
          <w:rFonts w:ascii="Times New Roman" w:hAnsi="Times New Roman" w:cs="Times New Roman"/>
          <w:vertAlign w:val="subscript"/>
          <w:lang w:val="en-US"/>
        </w:rPr>
        <w:t>2</w:t>
      </w:r>
      <w:r w:rsidRPr="00566DB9">
        <w:rPr>
          <w:rFonts w:ascii="Times New Roman" w:hAnsi="Times New Roman" w:cs="Times New Roman"/>
          <w:lang w:val="en-US"/>
        </w:rPr>
        <w:t xml:space="preserve">) were obtained using REFPROP 10.0 </w:t>
      </w:r>
      <w:r w:rsidRPr="00566DB9">
        <w:rPr>
          <w:rFonts w:ascii="Times New Roman" w:hAnsi="Times New Roman" w:cs="Times New Roman"/>
          <w:highlight w:val="yellow"/>
          <w:lang w:val="en-US"/>
        </w:rPr>
        <w:t>[17</w:t>
      </w:r>
      <w:r w:rsidRPr="00566DB9">
        <w:rPr>
          <w:rFonts w:ascii="Times New Roman" w:hAnsi="Times New Roman" w:cs="Times New Roman"/>
          <w:lang w:val="en-US"/>
        </w:rPr>
        <w:t>], which was interfaced with Python through a custom-built connection.</w:t>
      </w:r>
      <w:r w:rsidR="00314AD4" w:rsidRPr="00883DA9">
        <w:rPr>
          <w:rFonts w:ascii="Times New Roman" w:hAnsi="Times New Roman" w:cs="Times New Roman"/>
          <w:lang w:val="en-US"/>
        </w:rPr>
        <w:t xml:space="preserve"> </w:t>
      </w:r>
      <w:r w:rsidR="00280944" w:rsidRPr="00280944">
        <w:rPr>
          <w:rFonts w:ascii="Times New Roman" w:hAnsi="Times New Roman" w:cs="Times New Roman"/>
          <w:lang w:val="en-US"/>
        </w:rPr>
        <w:t>The following sections will provide a detailed description of each system model.</w:t>
      </w:r>
    </w:p>
    <w:p w14:paraId="0EDB92F7" w14:textId="278E096A" w:rsidR="002E3205" w:rsidRPr="00280944" w:rsidRDefault="00280944" w:rsidP="00280944">
      <w:pPr>
        <w:pStyle w:val="Titolo2"/>
        <w:numPr>
          <w:ilvl w:val="0"/>
          <w:numId w:val="16"/>
        </w:numPr>
        <w:rPr>
          <w:rFonts w:ascii="Times New Roman" w:hAnsi="Times New Roman" w:cs="Times New Roman"/>
          <w:lang w:val="en-US"/>
        </w:rPr>
      </w:pPr>
      <w:r w:rsidRPr="00280944">
        <w:rPr>
          <w:rFonts w:ascii="Times New Roman" w:hAnsi="Times New Roman" w:cs="Times New Roman"/>
          <w:lang w:val="en-US"/>
        </w:rPr>
        <w:lastRenderedPageBreak/>
        <w:t>Geothermal System</w:t>
      </w:r>
      <w:r w:rsidR="00240856" w:rsidRPr="00280944">
        <w:rPr>
          <w:rFonts w:ascii="Times New Roman" w:hAnsi="Times New Roman" w:cs="Times New Roman"/>
          <w:lang w:val="en-US"/>
        </w:rPr>
        <w:t xml:space="preserve"> Model</w:t>
      </w:r>
    </w:p>
    <w:p w14:paraId="67AB448E" w14:textId="2D5835F7" w:rsidR="00280944" w:rsidRPr="00280944" w:rsidRDefault="00280944" w:rsidP="00280944">
      <w:pPr>
        <w:jc w:val="both"/>
        <w:rPr>
          <w:rFonts w:ascii="Times New Roman" w:hAnsi="Times New Roman" w:cs="Times New Roman"/>
          <w:lang w:val="en-US"/>
        </w:rPr>
      </w:pPr>
      <w:r w:rsidRPr="00280944">
        <w:rPr>
          <w:rFonts w:ascii="Times New Roman" w:hAnsi="Times New Roman" w:cs="Times New Roman"/>
          <w:lang w:val="en-US"/>
        </w:rPr>
        <w:t xml:space="preserve">In this work, the geothermal system model was simplified to minimize the number of parameters to be selected or optimized, thereby generalizing the results and accelerating calculations. A schematic of the model is presented in </w:t>
      </w:r>
      <w:r w:rsidRPr="00280944">
        <w:rPr>
          <w:rFonts w:ascii="Times New Roman" w:hAnsi="Times New Roman" w:cs="Times New Roman"/>
          <w:i/>
          <w:highlight w:val="yellow"/>
          <w:lang w:val="en-US"/>
        </w:rPr>
        <w:t>Figure 2</w:t>
      </w:r>
      <w:r w:rsidRPr="00280944">
        <w:rPr>
          <w:rFonts w:ascii="Times New Roman" w:hAnsi="Times New Roman" w:cs="Times New Roman"/>
          <w:lang w:val="en-US"/>
        </w:rPr>
        <w:t xml:space="preserve">. The model consists of an upward and a downward section (0-1 and 2-3 in </w:t>
      </w:r>
      <w:r w:rsidRPr="00280944">
        <w:rPr>
          <w:rFonts w:ascii="Times New Roman" w:hAnsi="Times New Roman" w:cs="Times New Roman"/>
          <w:i/>
          <w:highlight w:val="yellow"/>
          <w:lang w:val="en-US"/>
        </w:rPr>
        <w:t>Figure 2</w:t>
      </w:r>
      <w:r w:rsidRPr="00280944">
        <w:rPr>
          <w:rFonts w:ascii="Times New Roman" w:hAnsi="Times New Roman" w:cs="Times New Roman"/>
          <w:lang w:val="en-US"/>
        </w:rPr>
        <w:t xml:space="preserve">), both assumed to be completely insulated from the surrounding ground and from each other. The </w:t>
      </w:r>
      <w:r w:rsidRPr="00280944">
        <w:rPr>
          <w:rFonts w:ascii="Times New Roman" w:hAnsi="Times New Roman" w:cs="Times New Roman"/>
          <w:i/>
          <w:lang w:val="en-US"/>
        </w:rPr>
        <w:t xml:space="preserve">heat exchange section </w:t>
      </w:r>
      <w:r w:rsidRPr="00280944">
        <w:rPr>
          <w:rFonts w:ascii="Times New Roman" w:hAnsi="Times New Roman" w:cs="Times New Roman"/>
          <w:lang w:val="en-US"/>
        </w:rPr>
        <w:t>(1-2</w:t>
      </w:r>
      <w:r>
        <w:rPr>
          <w:rFonts w:ascii="Times New Roman" w:hAnsi="Times New Roman" w:cs="Times New Roman"/>
          <w:lang w:val="en-US"/>
        </w:rPr>
        <w:t xml:space="preserve">) </w:t>
      </w:r>
      <w:r w:rsidRPr="00280944">
        <w:rPr>
          <w:rFonts w:ascii="Times New Roman" w:hAnsi="Times New Roman" w:cs="Times New Roman"/>
          <w:lang w:val="en-US"/>
        </w:rPr>
        <w:t>is where heat is transferred from the surrounding rocks to the working fluid.</w:t>
      </w:r>
      <w:r>
        <w:rPr>
          <w:rFonts w:ascii="Times New Roman" w:hAnsi="Times New Roman" w:cs="Times New Roman"/>
          <w:lang w:val="en-US"/>
        </w:rPr>
        <w:t xml:space="preserve"> </w:t>
      </w:r>
      <w:r w:rsidRPr="00280944">
        <w:rPr>
          <w:rFonts w:ascii="Times New Roman" w:hAnsi="Times New Roman" w:cs="Times New Roman"/>
          <w:lang w:val="en-US"/>
        </w:rPr>
        <w:t>This transfer is assumed to occur at constant pressure and depth.</w:t>
      </w:r>
    </w:p>
    <w:p w14:paraId="434E71BC" w14:textId="0302B6DE" w:rsidR="00941BE2" w:rsidRPr="00883DA9" w:rsidRDefault="001268A1" w:rsidP="00280944">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4C53310B" wp14:editId="40D69443">
            <wp:extent cx="6116955" cy="3373755"/>
            <wp:effectExtent l="0" t="0" r="0" b="0"/>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955" cy="3373755"/>
                    </a:xfrm>
                    <a:prstGeom prst="rect">
                      <a:avLst/>
                    </a:prstGeom>
                    <a:noFill/>
                    <a:ln>
                      <a:noFill/>
                    </a:ln>
                  </pic:spPr>
                </pic:pic>
              </a:graphicData>
            </a:graphic>
          </wp:inline>
        </w:drawing>
      </w:r>
      <w:r w:rsidR="00941BE2" w:rsidRPr="00883DA9">
        <w:rPr>
          <w:rFonts w:ascii="Times New Roman" w:hAnsi="Times New Roman" w:cs="Times New Roman"/>
          <w:lang w:val="en-US"/>
        </w:rPr>
        <w:t xml:space="preserve">  </w:t>
      </w:r>
    </w:p>
    <w:p w14:paraId="0F9286A3" w14:textId="59C877B4" w:rsidR="002E3205" w:rsidRPr="00883DA9" w:rsidRDefault="00941BE2" w:rsidP="00457B44">
      <w:pPr>
        <w:pStyle w:val="Didascalia"/>
        <w:spacing w:before="0"/>
        <w:jc w:val="both"/>
        <w:rPr>
          <w:rFonts w:ascii="Times New Roman" w:hAnsi="Times New Roman" w:cs="Times New Roman"/>
          <w:lang w:val="en-US"/>
        </w:rPr>
      </w:pPr>
      <w:r w:rsidRPr="00883DA9">
        <w:rPr>
          <w:rFonts w:ascii="Times New Roman" w:hAnsi="Times New Roman" w:cs="Times New Roman"/>
          <w:lang w:val="en-US"/>
        </w:rPr>
        <w:t xml:space="preserve">Figure 2 – Well Model Schemes: On the left </w:t>
      </w:r>
      <w:r w:rsidR="00772B57" w:rsidRPr="00883DA9">
        <w:rPr>
          <w:rFonts w:ascii="Times New Roman" w:hAnsi="Times New Roman" w:cs="Times New Roman"/>
          <w:lang w:val="en-US"/>
        </w:rPr>
        <w:t xml:space="preserve">is </w:t>
      </w:r>
      <w:r w:rsidRPr="00883DA9">
        <w:rPr>
          <w:rFonts w:ascii="Times New Roman" w:hAnsi="Times New Roman" w:cs="Times New Roman"/>
          <w:lang w:val="en-US"/>
        </w:rPr>
        <w:t xml:space="preserve">the overall model scheme. On the right </w:t>
      </w:r>
      <w:r w:rsidR="00F054AB">
        <w:rPr>
          <w:rFonts w:ascii="Times New Roman" w:hAnsi="Times New Roman" w:cs="Times New Roman"/>
          <w:lang w:val="en-US"/>
        </w:rPr>
        <w:t xml:space="preserve">is </w:t>
      </w:r>
      <w:r w:rsidRPr="00883DA9">
        <w:rPr>
          <w:rFonts w:ascii="Times New Roman" w:hAnsi="Times New Roman" w:cs="Times New Roman"/>
          <w:lang w:val="en-US"/>
        </w:rPr>
        <w:t xml:space="preserve">the scheme of </w:t>
      </w:r>
      <w:r w:rsidR="0072191B" w:rsidRPr="00883DA9">
        <w:rPr>
          <w:rFonts w:ascii="Times New Roman" w:hAnsi="Times New Roman" w:cs="Times New Roman"/>
          <w:lang w:val="en-US"/>
        </w:rPr>
        <w:t xml:space="preserve">one of the possible heat exchange sections, in this case </w:t>
      </w:r>
      <w:r w:rsidR="00F054AB">
        <w:rPr>
          <w:rFonts w:ascii="Times New Roman" w:hAnsi="Times New Roman" w:cs="Times New Roman"/>
          <w:lang w:val="en-US"/>
        </w:rPr>
        <w:t>modeling</w:t>
      </w:r>
      <w:r w:rsidR="0072191B" w:rsidRPr="00883DA9">
        <w:rPr>
          <w:rFonts w:ascii="Times New Roman" w:hAnsi="Times New Roman" w:cs="Times New Roman"/>
          <w:lang w:val="en-US"/>
        </w:rPr>
        <w:t xml:space="preserve"> a coaxial borehole heat exchanger</w:t>
      </w:r>
      <w:r w:rsidRPr="00883DA9">
        <w:rPr>
          <w:rFonts w:ascii="Times New Roman" w:hAnsi="Times New Roman" w:cs="Times New Roman"/>
          <w:lang w:val="en-US"/>
        </w:rPr>
        <w:t>.</w:t>
      </w:r>
    </w:p>
    <w:p w14:paraId="1046D449" w14:textId="0B378432" w:rsidR="007A61C3" w:rsidRDefault="0000607C" w:rsidP="002B1430">
      <w:pPr>
        <w:jc w:val="both"/>
        <w:rPr>
          <w:rFonts w:ascii="Times New Roman" w:hAnsi="Times New Roman" w:cs="Times New Roman"/>
          <w:lang w:val="en-US"/>
        </w:rPr>
      </w:pPr>
      <w:r>
        <w:rPr>
          <w:rFonts w:ascii="Times New Roman" w:hAnsi="Times New Roman" w:cs="Times New Roman"/>
          <w:lang w:val="en-US"/>
        </w:rPr>
        <w:t xml:space="preserve">To </w:t>
      </w:r>
      <w:r w:rsidR="00943386">
        <w:rPr>
          <w:rFonts w:ascii="Times New Roman" w:hAnsi="Times New Roman" w:cs="Times New Roman"/>
          <w:lang w:val="en-US"/>
        </w:rPr>
        <w:t xml:space="preserve">make the model as general as possible, </w:t>
      </w:r>
      <w:r w:rsidR="00E95BD0">
        <w:rPr>
          <w:rFonts w:ascii="Times New Roman" w:hAnsi="Times New Roman" w:cs="Times New Roman"/>
          <w:lang w:val="en-US"/>
        </w:rPr>
        <w:t xml:space="preserve">any </w:t>
      </w:r>
      <w:r w:rsidR="00446420">
        <w:rPr>
          <w:rFonts w:ascii="Times New Roman" w:hAnsi="Times New Roman" w:cs="Times New Roman"/>
          <w:lang w:val="en-US"/>
        </w:rPr>
        <w:t xml:space="preserve">reference to the </w:t>
      </w:r>
      <w:r w:rsidR="00E226B9">
        <w:rPr>
          <w:rFonts w:ascii="Times New Roman" w:hAnsi="Times New Roman" w:cs="Times New Roman"/>
          <w:lang w:val="en-US"/>
        </w:rPr>
        <w:t xml:space="preserve">well geometry has been </w:t>
      </w:r>
      <w:r w:rsidR="00BA513F">
        <w:rPr>
          <w:rFonts w:ascii="Times New Roman" w:hAnsi="Times New Roman" w:cs="Times New Roman"/>
          <w:lang w:val="en-US"/>
        </w:rPr>
        <w:t>eliminate</w:t>
      </w:r>
      <w:r w:rsidR="001737FB">
        <w:rPr>
          <w:rFonts w:ascii="Times New Roman" w:hAnsi="Times New Roman" w:cs="Times New Roman"/>
          <w:lang w:val="en-US"/>
        </w:rPr>
        <w:t>d</w:t>
      </w:r>
      <w:r w:rsidR="005D52BA">
        <w:rPr>
          <w:rFonts w:ascii="Times New Roman" w:hAnsi="Times New Roman" w:cs="Times New Roman"/>
          <w:lang w:val="en-US"/>
        </w:rPr>
        <w:t xml:space="preserve">. </w:t>
      </w:r>
      <w:r w:rsidR="00A40249">
        <w:rPr>
          <w:rFonts w:ascii="Times New Roman" w:hAnsi="Times New Roman" w:cs="Times New Roman"/>
          <w:lang w:val="en-US"/>
        </w:rPr>
        <w:t>To do so</w:t>
      </w:r>
      <w:r w:rsidR="007A61C3">
        <w:rPr>
          <w:rFonts w:ascii="Times New Roman" w:hAnsi="Times New Roman" w:cs="Times New Roman"/>
          <w:lang w:val="en-US"/>
        </w:rPr>
        <w:t xml:space="preserve"> the following </w:t>
      </w:r>
      <w:r w:rsidR="00280944">
        <w:rPr>
          <w:rFonts w:ascii="Times New Roman" w:hAnsi="Times New Roman" w:cs="Times New Roman"/>
          <w:lang w:val="en-US"/>
        </w:rPr>
        <w:t xml:space="preserve">additional </w:t>
      </w:r>
      <w:r w:rsidR="007A61C3">
        <w:rPr>
          <w:rFonts w:ascii="Times New Roman" w:hAnsi="Times New Roman" w:cs="Times New Roman"/>
          <w:lang w:val="en-US"/>
        </w:rPr>
        <w:t xml:space="preserve">assumptions </w:t>
      </w:r>
      <w:r w:rsidR="00F054AB">
        <w:rPr>
          <w:rFonts w:ascii="Times New Roman" w:hAnsi="Times New Roman" w:cs="Times New Roman"/>
          <w:lang w:val="en-US"/>
        </w:rPr>
        <w:t>have</w:t>
      </w:r>
      <w:r w:rsidR="007A61C3">
        <w:rPr>
          <w:rFonts w:ascii="Times New Roman" w:hAnsi="Times New Roman" w:cs="Times New Roman"/>
          <w:lang w:val="en-US"/>
        </w:rPr>
        <w:t xml:space="preserve"> been utilized:</w:t>
      </w:r>
    </w:p>
    <w:p w14:paraId="676C4E02" w14:textId="06F3D2B0" w:rsidR="0000607C" w:rsidRDefault="007417E3" w:rsidP="007A61C3">
      <w:pPr>
        <w:pStyle w:val="Paragrafoelenco"/>
        <w:numPr>
          <w:ilvl w:val="0"/>
          <w:numId w:val="40"/>
        </w:numPr>
        <w:jc w:val="both"/>
        <w:rPr>
          <w:rFonts w:ascii="Times New Roman" w:hAnsi="Times New Roman" w:cs="Times New Roman"/>
          <w:lang w:val="en-US"/>
        </w:rPr>
      </w:pPr>
      <w:r>
        <w:rPr>
          <w:rFonts w:ascii="Times New Roman" w:hAnsi="Times New Roman" w:cs="Times New Roman"/>
          <w:lang w:val="en-US"/>
        </w:rPr>
        <w:t xml:space="preserve">In </w:t>
      </w:r>
      <w:r w:rsidRPr="002D3699">
        <w:rPr>
          <w:rFonts w:ascii="Times New Roman" w:hAnsi="Times New Roman" w:cs="Times New Roman"/>
          <w:i/>
          <w:iCs/>
          <w:lang w:val="en-US"/>
        </w:rPr>
        <w:t>ascending</w:t>
      </w:r>
      <w:r>
        <w:rPr>
          <w:rFonts w:ascii="Times New Roman" w:hAnsi="Times New Roman" w:cs="Times New Roman"/>
          <w:lang w:val="en-US"/>
        </w:rPr>
        <w:t xml:space="preserve"> and </w:t>
      </w:r>
      <w:r w:rsidRPr="002D3699">
        <w:rPr>
          <w:rFonts w:ascii="Times New Roman" w:hAnsi="Times New Roman" w:cs="Times New Roman"/>
          <w:i/>
          <w:iCs/>
          <w:lang w:val="en-US"/>
        </w:rPr>
        <w:t>descending</w:t>
      </w:r>
      <w:r>
        <w:rPr>
          <w:rFonts w:ascii="Times New Roman" w:hAnsi="Times New Roman" w:cs="Times New Roman"/>
          <w:lang w:val="en-US"/>
        </w:rPr>
        <w:t xml:space="preserve"> section</w:t>
      </w:r>
      <w:r w:rsidR="007739B2">
        <w:rPr>
          <w:rFonts w:ascii="Times New Roman" w:hAnsi="Times New Roman" w:cs="Times New Roman"/>
          <w:lang w:val="en-US"/>
        </w:rPr>
        <w:t>s</w:t>
      </w:r>
      <w:r>
        <w:rPr>
          <w:rFonts w:ascii="Times New Roman" w:hAnsi="Times New Roman" w:cs="Times New Roman"/>
          <w:lang w:val="en-US"/>
        </w:rPr>
        <w:t xml:space="preserve"> </w:t>
      </w:r>
      <w:r w:rsidR="00E33B5D" w:rsidRPr="002D3699">
        <w:rPr>
          <w:rFonts w:ascii="Times New Roman" w:hAnsi="Times New Roman" w:cs="Times New Roman"/>
          <w:b/>
          <w:bCs/>
          <w:lang w:val="en-US"/>
        </w:rPr>
        <w:t xml:space="preserve">pressure losses </w:t>
      </w:r>
      <w:r w:rsidR="00F054AB">
        <w:rPr>
          <w:rFonts w:ascii="Times New Roman" w:hAnsi="Times New Roman" w:cs="Times New Roman"/>
          <w:b/>
          <w:bCs/>
          <w:lang w:val="en-US"/>
        </w:rPr>
        <w:t>have</w:t>
      </w:r>
      <w:r w:rsidR="00E33B5D" w:rsidRPr="002D3699">
        <w:rPr>
          <w:rFonts w:ascii="Times New Roman" w:hAnsi="Times New Roman" w:cs="Times New Roman"/>
          <w:b/>
          <w:bCs/>
          <w:lang w:val="en-US"/>
        </w:rPr>
        <w:t xml:space="preserve"> been </w:t>
      </w:r>
      <w:r w:rsidR="00F53EC9" w:rsidRPr="002D3699">
        <w:rPr>
          <w:rFonts w:ascii="Times New Roman" w:hAnsi="Times New Roman" w:cs="Times New Roman"/>
          <w:b/>
          <w:bCs/>
          <w:lang w:val="en-US"/>
        </w:rPr>
        <w:t>neglected</w:t>
      </w:r>
      <w:r w:rsidR="00746667">
        <w:rPr>
          <w:rFonts w:ascii="Times New Roman" w:hAnsi="Times New Roman" w:cs="Times New Roman"/>
          <w:lang w:val="en-US"/>
        </w:rPr>
        <w:t xml:space="preserve"> </w:t>
      </w:r>
      <w:r w:rsidR="009C0605">
        <w:rPr>
          <w:rFonts w:ascii="Times New Roman" w:hAnsi="Times New Roman" w:cs="Times New Roman"/>
          <w:lang w:val="en-US"/>
        </w:rPr>
        <w:t>as</w:t>
      </w:r>
      <w:r w:rsidR="001F53BE">
        <w:rPr>
          <w:rFonts w:ascii="Times New Roman" w:hAnsi="Times New Roman" w:cs="Times New Roman"/>
          <w:lang w:val="en-US"/>
        </w:rPr>
        <w:t xml:space="preserve"> </w:t>
      </w:r>
      <w:r w:rsidR="00617380">
        <w:rPr>
          <w:rFonts w:ascii="Times New Roman" w:hAnsi="Times New Roman" w:cs="Times New Roman"/>
          <w:lang w:val="en-US"/>
        </w:rPr>
        <w:t xml:space="preserve">the </w:t>
      </w:r>
      <w:r w:rsidR="00D84BAF">
        <w:rPr>
          <w:rFonts w:ascii="Times New Roman" w:hAnsi="Times New Roman" w:cs="Times New Roman"/>
          <w:lang w:val="en-US"/>
        </w:rPr>
        <w:t xml:space="preserve">gravitational contribution </w:t>
      </w:r>
      <w:r w:rsidR="005C12E8">
        <w:rPr>
          <w:rFonts w:ascii="Times New Roman" w:hAnsi="Times New Roman" w:cs="Times New Roman"/>
          <w:lang w:val="en-US"/>
        </w:rPr>
        <w:t>is</w:t>
      </w:r>
      <w:r w:rsidR="00AC3977">
        <w:rPr>
          <w:rFonts w:ascii="Times New Roman" w:hAnsi="Times New Roman" w:cs="Times New Roman"/>
          <w:lang w:val="en-US"/>
        </w:rPr>
        <w:t xml:space="preserve"> usually</w:t>
      </w:r>
      <w:r w:rsidR="005C12E8">
        <w:rPr>
          <w:rFonts w:ascii="Times New Roman" w:hAnsi="Times New Roman" w:cs="Times New Roman"/>
          <w:lang w:val="en-US"/>
        </w:rPr>
        <w:t xml:space="preserve"> by far the </w:t>
      </w:r>
      <w:r w:rsidR="002C1C36">
        <w:rPr>
          <w:rFonts w:ascii="Times New Roman" w:hAnsi="Times New Roman" w:cs="Times New Roman"/>
          <w:lang w:val="en-US"/>
        </w:rPr>
        <w:t>most important term of the</w:t>
      </w:r>
      <w:r w:rsidR="00F37FB0">
        <w:rPr>
          <w:rFonts w:ascii="Times New Roman" w:hAnsi="Times New Roman" w:cs="Times New Roman"/>
          <w:lang w:val="en-US"/>
        </w:rPr>
        <w:t xml:space="preserve"> pressure gradient</w:t>
      </w:r>
      <w:r w:rsidR="00746667">
        <w:rPr>
          <w:rFonts w:ascii="Times New Roman" w:hAnsi="Times New Roman" w:cs="Times New Roman"/>
          <w:lang w:val="en-US"/>
        </w:rPr>
        <w:t xml:space="preserve"> </w:t>
      </w:r>
      <w:r w:rsidR="004439C3" w:rsidRPr="004439C3">
        <w:rPr>
          <w:rFonts w:ascii="Times New Roman" w:hAnsi="Times New Roman" w:cs="Times New Roman"/>
          <w:color w:val="000000"/>
          <w:lang w:val="en-US"/>
        </w:rPr>
        <w:t>[</w:t>
      </w:r>
      <w:r w:rsidR="004439C3" w:rsidRPr="00654951">
        <w:rPr>
          <w:rFonts w:ascii="Times New Roman" w:hAnsi="Times New Roman" w:cs="Times New Roman"/>
          <w:color w:val="000000"/>
          <w:highlight w:val="yellow"/>
          <w:lang w:val="en-US"/>
        </w:rPr>
        <w:t>12]</w:t>
      </w:r>
    </w:p>
    <w:p w14:paraId="2EE89A33" w14:textId="07D2ED6C" w:rsidR="00F53EC9" w:rsidRPr="002D3699" w:rsidRDefault="007008C0" w:rsidP="002D3699">
      <w:pPr>
        <w:pStyle w:val="Paragrafoelenco"/>
        <w:numPr>
          <w:ilvl w:val="0"/>
          <w:numId w:val="40"/>
        </w:numPr>
        <w:jc w:val="both"/>
        <w:rPr>
          <w:rFonts w:ascii="Times New Roman" w:hAnsi="Times New Roman" w:cs="Times New Roman"/>
          <w:lang w:val="en-US"/>
        </w:rPr>
      </w:pPr>
      <w:r>
        <w:rPr>
          <w:rFonts w:ascii="Times New Roman" w:hAnsi="Times New Roman" w:cs="Times New Roman"/>
          <w:lang w:val="en-US"/>
        </w:rPr>
        <w:t xml:space="preserve">The </w:t>
      </w:r>
      <w:r w:rsidRPr="00883DA9">
        <w:rPr>
          <w:rFonts w:ascii="Times New Roman" w:hAnsi="Times New Roman" w:cs="Times New Roman"/>
          <w:i/>
          <w:iCs/>
          <w:lang w:val="en-US"/>
        </w:rPr>
        <w:t>heat exchange section</w:t>
      </w:r>
      <w:r>
        <w:rPr>
          <w:rFonts w:ascii="Times New Roman" w:hAnsi="Times New Roman" w:cs="Times New Roman"/>
          <w:i/>
          <w:iCs/>
          <w:lang w:val="en-US"/>
        </w:rPr>
        <w:t xml:space="preserve"> </w:t>
      </w:r>
      <w:r w:rsidRPr="002D3699">
        <w:rPr>
          <w:rFonts w:ascii="Times New Roman" w:hAnsi="Times New Roman" w:cs="Times New Roman"/>
          <w:lang w:val="en-US"/>
        </w:rPr>
        <w:t>has been</w:t>
      </w:r>
      <w:r>
        <w:rPr>
          <w:rFonts w:ascii="Times New Roman" w:hAnsi="Times New Roman" w:cs="Times New Roman"/>
          <w:i/>
          <w:iCs/>
          <w:lang w:val="en-US"/>
        </w:rPr>
        <w:t xml:space="preserve"> </w:t>
      </w:r>
      <w:r w:rsidR="00F054AB">
        <w:rPr>
          <w:rFonts w:ascii="Times New Roman" w:hAnsi="Times New Roman" w:cs="Times New Roman"/>
          <w:lang w:val="en-US"/>
        </w:rPr>
        <w:t>modeled</w:t>
      </w:r>
      <w:r w:rsidRPr="00883DA9">
        <w:rPr>
          <w:rFonts w:ascii="Times New Roman" w:hAnsi="Times New Roman" w:cs="Times New Roman"/>
          <w:lang w:val="en-US"/>
        </w:rPr>
        <w:t xml:space="preserve"> defining </w:t>
      </w:r>
      <w:r>
        <w:rPr>
          <w:rFonts w:ascii="Times New Roman" w:hAnsi="Times New Roman" w:cs="Times New Roman"/>
          <w:lang w:val="en-US"/>
        </w:rPr>
        <w:t>a</w:t>
      </w:r>
      <w:r w:rsidRPr="00883DA9">
        <w:rPr>
          <w:rFonts w:ascii="Times New Roman" w:hAnsi="Times New Roman" w:cs="Times New Roman"/>
          <w:lang w:val="en-US"/>
        </w:rPr>
        <w:t xml:space="preserve"> correlation </w:t>
      </w:r>
      <w:r w:rsidR="00F054AB">
        <w:rPr>
          <w:rFonts w:ascii="Times New Roman" w:hAnsi="Times New Roman" w:cs="Times New Roman"/>
          <w:lang w:val="en-US"/>
        </w:rPr>
        <w:t>between</w:t>
      </w:r>
      <w:r w:rsidRPr="00883DA9">
        <w:rPr>
          <w:rFonts w:ascii="Times New Roman" w:hAnsi="Times New Roman" w:cs="Times New Roman"/>
          <w:lang w:val="en-US"/>
        </w:rPr>
        <w:t xml:space="preserve"> </w:t>
      </w:r>
      <w:r w:rsidRPr="002D3699">
        <w:rPr>
          <w:rFonts w:ascii="Times New Roman" w:hAnsi="Times New Roman" w:cs="Times New Roman"/>
          <w:b/>
          <w:bCs/>
          <w:lang w:val="en-US"/>
        </w:rPr>
        <w:t>pressure and temperature at the outlet</w:t>
      </w:r>
    </w:p>
    <w:p w14:paraId="11DC0B86" w14:textId="30BFF1BA" w:rsidR="005442F0" w:rsidRPr="00883DA9" w:rsidRDefault="001552A1" w:rsidP="002B1430">
      <w:pPr>
        <w:jc w:val="both"/>
        <w:rPr>
          <w:rFonts w:ascii="Times New Roman" w:hAnsi="Times New Roman" w:cs="Times New Roman"/>
          <w:lang w:val="en-US"/>
        </w:rPr>
      </w:pPr>
      <w:r w:rsidRPr="00883DA9">
        <w:rPr>
          <w:rFonts w:ascii="Times New Roman" w:hAnsi="Times New Roman" w:cs="Times New Roman"/>
          <w:lang w:val="en-US"/>
        </w:rPr>
        <w:t>As a result,</w:t>
      </w:r>
      <w:r w:rsidR="00941BE2" w:rsidRPr="00883DA9">
        <w:rPr>
          <w:rFonts w:ascii="Times New Roman" w:hAnsi="Times New Roman" w:cs="Times New Roman"/>
          <w:lang w:val="en-US"/>
        </w:rPr>
        <w:t xml:space="preserve"> the model just described relies only on the 4 parameters listed </w:t>
      </w:r>
      <w:r w:rsidR="00AB12C1" w:rsidRPr="00883DA9">
        <w:rPr>
          <w:rFonts w:ascii="Times New Roman" w:hAnsi="Times New Roman" w:cs="Times New Roman"/>
          <w:lang w:val="en-US"/>
        </w:rPr>
        <w:t xml:space="preserve">in </w:t>
      </w:r>
      <w:r w:rsidR="00941BE2" w:rsidRPr="00883DA9">
        <w:rPr>
          <w:rFonts w:ascii="Times New Roman" w:hAnsi="Times New Roman" w:cs="Times New Roman"/>
          <w:lang w:val="en-US"/>
        </w:rPr>
        <w:t>the table below:</w:t>
      </w:r>
    </w:p>
    <w:p w14:paraId="3BDEC714" w14:textId="538CCD5A" w:rsidR="00941BE2" w:rsidRPr="00883DA9" w:rsidRDefault="00941BE2" w:rsidP="00941BE2">
      <w:pPr>
        <w:pStyle w:val="PSTableCaption"/>
        <w:jc w:val="center"/>
        <w:rPr>
          <w:lang w:val="en-US"/>
        </w:rPr>
      </w:pPr>
      <w:r w:rsidRPr="00883DA9">
        <w:rPr>
          <w:b/>
          <w:lang w:val="en-US"/>
        </w:rPr>
        <w:t xml:space="preserve">Table </w:t>
      </w:r>
      <w:r w:rsidR="002641F0" w:rsidRPr="00883DA9">
        <w:rPr>
          <w:b/>
          <w:lang w:val="en-US"/>
        </w:rPr>
        <w:t>2</w:t>
      </w:r>
      <w:r w:rsidR="00457B44" w:rsidRPr="00883DA9">
        <w:rPr>
          <w:b/>
          <w:lang w:val="en-US"/>
        </w:rPr>
        <w:t>.</w:t>
      </w:r>
      <w:r w:rsidRPr="00883DA9">
        <w:rPr>
          <w:b/>
          <w:lang w:val="en-US"/>
        </w:rPr>
        <w:t xml:space="preserve"> </w:t>
      </w:r>
      <w:r w:rsidRPr="00883DA9">
        <w:rPr>
          <w:lang w:val="en-US"/>
        </w:rPr>
        <w:t xml:space="preserve"> </w:t>
      </w:r>
      <w:r w:rsidR="00280944">
        <w:rPr>
          <w:lang w:val="en-US"/>
        </w:rPr>
        <w:t>Geotherm</w:t>
      </w:r>
      <w:bookmarkStart w:id="2" w:name="_GoBack"/>
      <w:bookmarkEnd w:id="2"/>
      <w:r w:rsidR="00280944">
        <w:rPr>
          <w:lang w:val="en-US"/>
        </w:rPr>
        <w:t>al system</w:t>
      </w:r>
      <w:r w:rsidRPr="00883DA9">
        <w:rPr>
          <w:lang w:val="en-US"/>
        </w:rPr>
        <w:t xml:space="preserve"> model parameters</w:t>
      </w:r>
    </w:p>
    <w:tbl>
      <w:tblPr>
        <w:tblW w:w="5117" w:type="pct"/>
        <w:tblLayout w:type="fixed"/>
        <w:tblLook w:val="01E0" w:firstRow="1" w:lastRow="1" w:firstColumn="1" w:lastColumn="1" w:noHBand="0" w:noVBand="0"/>
      </w:tblPr>
      <w:tblGrid>
        <w:gridCol w:w="1363"/>
        <w:gridCol w:w="6678"/>
        <w:gridCol w:w="1823"/>
      </w:tblGrid>
      <w:tr w:rsidR="00941BE2" w:rsidRPr="00883DA9" w14:paraId="5B97086A" w14:textId="77777777" w:rsidTr="00FD771B">
        <w:trPr>
          <w:trHeight w:val="310"/>
        </w:trPr>
        <w:tc>
          <w:tcPr>
            <w:tcW w:w="691" w:type="pct"/>
            <w:tcBorders>
              <w:top w:val="single" w:sz="4" w:space="0" w:color="auto"/>
              <w:left w:val="nil"/>
              <w:bottom w:val="single" w:sz="4" w:space="0" w:color="auto"/>
              <w:right w:val="nil"/>
            </w:tcBorders>
            <w:tcMar>
              <w:left w:w="28" w:type="dxa"/>
              <w:right w:w="28" w:type="dxa"/>
            </w:tcMar>
          </w:tcPr>
          <w:p w14:paraId="2BD098A8" w14:textId="77777777" w:rsidR="00941BE2" w:rsidRPr="00883DA9" w:rsidRDefault="00941BE2" w:rsidP="009A6D37">
            <w:pPr>
              <w:pStyle w:val="PSTableText"/>
              <w:rPr>
                <w:rFonts w:ascii="Times New Roman" w:hAnsi="Times New Roman"/>
                <w:b/>
                <w:bCs/>
                <w:lang w:val="en-US"/>
              </w:rPr>
            </w:pPr>
            <w:r w:rsidRPr="00883DA9">
              <w:rPr>
                <w:rFonts w:ascii="Times New Roman" w:hAnsi="Times New Roman"/>
                <w:b/>
                <w:bCs/>
                <w:lang w:val="en-US"/>
              </w:rPr>
              <w:t>Parameter</w:t>
            </w:r>
          </w:p>
        </w:tc>
        <w:tc>
          <w:tcPr>
            <w:tcW w:w="3385" w:type="pct"/>
            <w:tcBorders>
              <w:top w:val="single" w:sz="4" w:space="0" w:color="auto"/>
              <w:left w:val="nil"/>
              <w:bottom w:val="single" w:sz="4" w:space="0" w:color="auto"/>
              <w:right w:val="nil"/>
            </w:tcBorders>
          </w:tcPr>
          <w:p w14:paraId="7C7D1E59" w14:textId="77777777" w:rsidR="00941BE2" w:rsidRPr="00883DA9" w:rsidRDefault="00941BE2" w:rsidP="009A6D37">
            <w:pPr>
              <w:pStyle w:val="PSTableText"/>
              <w:rPr>
                <w:rFonts w:ascii="Times New Roman" w:hAnsi="Times New Roman"/>
                <w:b/>
                <w:bCs/>
                <w:lang w:val="en-US"/>
              </w:rPr>
            </w:pPr>
            <w:r w:rsidRPr="00883DA9">
              <w:rPr>
                <w:rFonts w:ascii="Times New Roman" w:hAnsi="Times New Roman"/>
                <w:b/>
                <w:bCs/>
                <w:lang w:val="en-US"/>
              </w:rPr>
              <w:t>Description</w:t>
            </w:r>
          </w:p>
        </w:tc>
        <w:tc>
          <w:tcPr>
            <w:tcW w:w="925" w:type="pct"/>
            <w:tcBorders>
              <w:top w:val="single" w:sz="4" w:space="0" w:color="auto"/>
              <w:left w:val="nil"/>
              <w:bottom w:val="single" w:sz="4" w:space="0" w:color="auto"/>
              <w:right w:val="nil"/>
            </w:tcBorders>
          </w:tcPr>
          <w:p w14:paraId="67023ACF" w14:textId="389523D0" w:rsidR="00941BE2" w:rsidRPr="00883DA9" w:rsidRDefault="00941BE2" w:rsidP="009A6D37">
            <w:pPr>
              <w:pStyle w:val="PSTableText"/>
              <w:jc w:val="center"/>
              <w:rPr>
                <w:rFonts w:ascii="Times New Roman" w:hAnsi="Times New Roman"/>
                <w:b/>
                <w:bCs/>
                <w:lang w:val="en-US"/>
              </w:rPr>
            </w:pPr>
            <w:r w:rsidRPr="00883DA9">
              <w:rPr>
                <w:rFonts w:ascii="Times New Roman" w:hAnsi="Times New Roman"/>
                <w:b/>
                <w:bCs/>
                <w:lang w:val="en-US"/>
              </w:rPr>
              <w:t>Units</w:t>
            </w:r>
          </w:p>
        </w:tc>
      </w:tr>
      <w:tr w:rsidR="00941BE2" w:rsidRPr="00883DA9" w14:paraId="4BD098FD" w14:textId="77777777" w:rsidTr="00FD771B">
        <w:trPr>
          <w:trHeight w:val="466"/>
        </w:trPr>
        <w:tc>
          <w:tcPr>
            <w:tcW w:w="691" w:type="pct"/>
            <w:tcMar>
              <w:left w:w="28" w:type="dxa"/>
              <w:right w:w="28" w:type="dxa"/>
            </w:tcMar>
          </w:tcPr>
          <w:p w14:paraId="4C2AB5F4" w14:textId="3E8C37DF" w:rsidR="00941BE2" w:rsidRPr="00883DA9" w:rsidRDefault="00941BE2" w:rsidP="009A6D37">
            <w:pPr>
              <w:pStyle w:val="PSTableText"/>
              <w:rPr>
                <w:rStyle w:val="CSTableText"/>
                <w:rFonts w:ascii="Times New Roman" w:hAnsi="Times New Roman"/>
                <w:b/>
                <w:bCs/>
                <w:lang w:val="en-US"/>
              </w:rPr>
            </w:pPr>
            <m:oMathPara>
              <m:oMathParaPr>
                <m:jc m:val="left"/>
              </m:oMathParaPr>
              <m:oMath>
                <m:r>
                  <m:rPr>
                    <m:sty m:val="bi"/>
                  </m:rPr>
                  <w:rPr>
                    <w:rFonts w:ascii="Cambria Math" w:hAnsi="Cambria Math"/>
                    <w:lang w:val="en-US"/>
                  </w:rPr>
                  <m:t>Depth</m:t>
                </m:r>
              </m:oMath>
            </m:oMathPara>
          </w:p>
        </w:tc>
        <w:tc>
          <w:tcPr>
            <w:tcW w:w="3385" w:type="pct"/>
          </w:tcPr>
          <w:p w14:paraId="1D933D9D" w14:textId="40267C43" w:rsidR="00941BE2" w:rsidRPr="00883DA9" w:rsidRDefault="00941BE2" w:rsidP="00941BE2">
            <w:pPr>
              <w:pStyle w:val="PSTableText"/>
              <w:spacing w:after="120"/>
              <w:jc w:val="both"/>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 xml:space="preserve">Depth of the </w:t>
            </w:r>
            <w:r w:rsidRPr="00883DA9">
              <w:rPr>
                <w:rFonts w:ascii="Times New Roman" w:eastAsiaTheme="minorHAnsi" w:hAnsi="Times New Roman"/>
                <w:i/>
                <w:sz w:val="22"/>
                <w:szCs w:val="22"/>
                <w:lang w:val="en-US"/>
              </w:rPr>
              <w:t>heat exchange section</w:t>
            </w:r>
            <w:r w:rsidRPr="00883DA9">
              <w:rPr>
                <w:rFonts w:ascii="Times New Roman" w:eastAsiaTheme="minorHAnsi" w:hAnsi="Times New Roman"/>
                <w:sz w:val="22"/>
                <w:szCs w:val="22"/>
                <w:lang w:val="en-US"/>
              </w:rPr>
              <w:t xml:space="preserve"> of the system (and hence </w:t>
            </w:r>
            <w:r w:rsidR="00AB12C1" w:rsidRPr="00883DA9">
              <w:rPr>
                <w:rFonts w:ascii="Times New Roman" w:eastAsiaTheme="minorHAnsi" w:hAnsi="Times New Roman"/>
                <w:sz w:val="22"/>
                <w:szCs w:val="22"/>
                <w:lang w:val="en-US"/>
              </w:rPr>
              <w:t xml:space="preserve">the </w:t>
            </w:r>
            <w:r w:rsidRPr="00883DA9">
              <w:rPr>
                <w:rFonts w:ascii="Times New Roman" w:eastAsiaTheme="minorHAnsi" w:hAnsi="Times New Roman"/>
                <w:sz w:val="22"/>
                <w:szCs w:val="22"/>
                <w:lang w:val="en-US"/>
              </w:rPr>
              <w:t xml:space="preserve">length of the ascending and descending sections) </w:t>
            </w:r>
          </w:p>
        </w:tc>
        <w:tc>
          <w:tcPr>
            <w:tcW w:w="925" w:type="pct"/>
          </w:tcPr>
          <w:p w14:paraId="34AF800F" w14:textId="250A2CA6" w:rsidR="00941BE2" w:rsidRPr="00883DA9" w:rsidRDefault="00941BE2" w:rsidP="009A6D37">
            <w:pPr>
              <w:pStyle w:val="PSTableText"/>
              <w:spacing w:line="200" w:lineRule="exac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m</w:t>
            </w:r>
          </w:p>
        </w:tc>
      </w:tr>
      <w:tr w:rsidR="00941BE2" w:rsidRPr="00883DA9" w14:paraId="170ADCA4" w14:textId="77777777" w:rsidTr="00FD771B">
        <w:trPr>
          <w:trHeight w:val="466"/>
        </w:trPr>
        <w:tc>
          <w:tcPr>
            <w:tcW w:w="691" w:type="pct"/>
            <w:tcMar>
              <w:left w:w="28" w:type="dxa"/>
              <w:right w:w="28" w:type="dxa"/>
            </w:tcMar>
          </w:tcPr>
          <w:p w14:paraId="1C89FE13" w14:textId="3751BE8B" w:rsidR="00941BE2" w:rsidRPr="00883DA9" w:rsidRDefault="00F16E79" w:rsidP="009A6D37">
            <w:pPr>
              <w:pStyle w:val="PSTableText"/>
              <w:rPr>
                <w:rStyle w:val="CSTableText"/>
                <w:rFonts w:ascii="Times New Roman" w:hAnsi="Times New Roman"/>
                <w:b/>
                <w:bCs/>
                <w:lang w:val="en-US"/>
              </w:rPr>
            </w:pPr>
            <m:oMathPara>
              <m:oMathParaPr>
                <m:jc m:val="left"/>
              </m:oMathParaPr>
              <m:oMath>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rocks</m:t>
                    </m:r>
                  </m:sub>
                </m:sSub>
              </m:oMath>
            </m:oMathPara>
          </w:p>
        </w:tc>
        <w:tc>
          <w:tcPr>
            <w:tcW w:w="3385" w:type="pct"/>
          </w:tcPr>
          <w:p w14:paraId="74E4E269" w14:textId="1F5122D4" w:rsidR="00941BE2" w:rsidRPr="00883DA9" w:rsidRDefault="00DD6284" w:rsidP="00941BE2">
            <w:pPr>
              <w:pStyle w:val="PSTableText"/>
              <w:spacing w:after="120"/>
              <w:jc w:val="both"/>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The u</w:t>
            </w:r>
            <w:r w:rsidR="00941BE2" w:rsidRPr="00883DA9">
              <w:rPr>
                <w:rFonts w:ascii="Times New Roman" w:eastAsiaTheme="minorHAnsi" w:hAnsi="Times New Roman"/>
                <w:sz w:val="22"/>
                <w:szCs w:val="22"/>
                <w:lang w:val="en-US"/>
              </w:rPr>
              <w:t xml:space="preserve">ndisturbed temperature of the rock in the surroundings of the </w:t>
            </w:r>
            <w:r w:rsidR="00941BE2" w:rsidRPr="00883DA9">
              <w:rPr>
                <w:rFonts w:ascii="Times New Roman" w:eastAsiaTheme="minorHAnsi" w:hAnsi="Times New Roman"/>
                <w:i/>
                <w:sz w:val="22"/>
                <w:szCs w:val="22"/>
                <w:lang w:val="en-US"/>
              </w:rPr>
              <w:t>heat exchange section</w:t>
            </w:r>
          </w:p>
        </w:tc>
        <w:tc>
          <w:tcPr>
            <w:tcW w:w="925" w:type="pct"/>
          </w:tcPr>
          <w:p w14:paraId="0BCEC93D" w14:textId="56A9FF92" w:rsidR="00941BE2" w:rsidRPr="00883DA9" w:rsidRDefault="00941BE2" w:rsidP="009A6D37">
            <w:pPr>
              <w:pStyle w:val="PSTableText"/>
              <w:spacing w:line="200" w:lineRule="exac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°C</w:t>
            </w:r>
          </w:p>
        </w:tc>
      </w:tr>
      <w:tr w:rsidR="00941BE2" w:rsidRPr="00883DA9" w14:paraId="70980504" w14:textId="77777777" w:rsidTr="00FD771B">
        <w:trPr>
          <w:trHeight w:val="466"/>
        </w:trPr>
        <w:tc>
          <w:tcPr>
            <w:tcW w:w="691" w:type="pct"/>
            <w:tcMar>
              <w:left w:w="28" w:type="dxa"/>
              <w:right w:w="28" w:type="dxa"/>
            </w:tcMar>
          </w:tcPr>
          <w:p w14:paraId="3760D685" w14:textId="68751B5B" w:rsidR="00941BE2" w:rsidRPr="00883DA9" w:rsidRDefault="00F16E79" w:rsidP="00941BE2">
            <w:pPr>
              <w:pStyle w:val="PSTableText"/>
              <w:rPr>
                <w:rFonts w:ascii="Times New Roman" w:eastAsia="Calibri" w:hAnsi="Times New Roman"/>
                <w:b/>
                <w:lang w:val="en-US"/>
              </w:rPr>
            </w:pPr>
            <m:oMathPara>
              <m:oMathParaPr>
                <m:jc m:val="left"/>
              </m:oMathParaPr>
              <m:oMath>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HE</m:t>
                    </m:r>
                  </m:sub>
                </m:sSub>
              </m:oMath>
            </m:oMathPara>
          </w:p>
        </w:tc>
        <w:tc>
          <w:tcPr>
            <w:tcW w:w="3385" w:type="pct"/>
          </w:tcPr>
          <w:p w14:paraId="19128DE0" w14:textId="7293084C" w:rsidR="00941BE2" w:rsidRPr="00883DA9" w:rsidRDefault="00941BE2" w:rsidP="00941BE2">
            <w:pPr>
              <w:pStyle w:val="PSTableText"/>
              <w:spacing w:after="120"/>
              <w:jc w:val="both"/>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 xml:space="preserve">Difference between the fluid temperature and the undisturbed rock temperature at the outlet of the </w:t>
            </w:r>
            <w:r w:rsidRPr="00883DA9">
              <w:rPr>
                <w:rFonts w:ascii="Times New Roman" w:eastAsiaTheme="minorHAnsi" w:hAnsi="Times New Roman"/>
                <w:i/>
                <w:sz w:val="22"/>
                <w:szCs w:val="22"/>
                <w:lang w:val="en-US"/>
              </w:rPr>
              <w:t>heat exchange section</w:t>
            </w:r>
          </w:p>
        </w:tc>
        <w:tc>
          <w:tcPr>
            <w:tcW w:w="925" w:type="pct"/>
          </w:tcPr>
          <w:p w14:paraId="77D990E1" w14:textId="63892DAC" w:rsidR="00941BE2" w:rsidRPr="00883DA9" w:rsidRDefault="00941BE2" w:rsidP="00941BE2">
            <w:pPr>
              <w:pStyle w:val="PSTableText"/>
              <w:spacing w:line="200" w:lineRule="exac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°C</w:t>
            </w:r>
          </w:p>
        </w:tc>
      </w:tr>
      <w:tr w:rsidR="00941BE2" w:rsidRPr="00883DA9" w14:paraId="7CD804C5" w14:textId="77777777" w:rsidTr="00FD771B">
        <w:trPr>
          <w:trHeight w:val="466"/>
        </w:trPr>
        <w:tc>
          <w:tcPr>
            <w:tcW w:w="691" w:type="pct"/>
            <w:tcMar>
              <w:left w:w="28" w:type="dxa"/>
              <w:right w:w="28" w:type="dxa"/>
            </w:tcMar>
          </w:tcPr>
          <w:p w14:paraId="16BF2AE4" w14:textId="399BA01A" w:rsidR="00941BE2" w:rsidRPr="00883DA9" w:rsidRDefault="00F16E79" w:rsidP="00941BE2">
            <w:pPr>
              <w:pStyle w:val="PSTableText"/>
              <w:rPr>
                <w:rStyle w:val="CSTableText"/>
                <w:rFonts w:ascii="Times New Roman" w:hAnsi="Times New Roman"/>
                <w:b/>
                <w:bCs/>
                <w:lang w:val="en-US"/>
              </w:rPr>
            </w:pPr>
            <m:oMathPara>
              <m:oMathParaPr>
                <m:jc m:val="left"/>
              </m:oMathParaP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HE</m:t>
                    </m:r>
                  </m:sub>
                </m:sSub>
              </m:oMath>
            </m:oMathPara>
          </w:p>
        </w:tc>
        <w:tc>
          <w:tcPr>
            <w:tcW w:w="3385" w:type="pct"/>
          </w:tcPr>
          <w:p w14:paraId="3EDD1FDB" w14:textId="2232AF5C" w:rsidR="00941BE2" w:rsidRPr="00883DA9" w:rsidRDefault="00941BE2" w:rsidP="00941BE2">
            <w:pPr>
              <w:pStyle w:val="PSTableText"/>
              <w:spacing w:after="120"/>
              <w:jc w:val="both"/>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 xml:space="preserve">Pressure losses in the </w:t>
            </w:r>
            <w:bookmarkStart w:id="3" w:name="OLE_LINK1"/>
            <w:bookmarkStart w:id="4" w:name="OLE_LINK2"/>
            <w:r w:rsidRPr="00883DA9">
              <w:rPr>
                <w:rFonts w:ascii="Times New Roman" w:eastAsiaTheme="minorHAnsi" w:hAnsi="Times New Roman"/>
                <w:i/>
                <w:sz w:val="22"/>
                <w:szCs w:val="22"/>
                <w:lang w:val="en-US"/>
              </w:rPr>
              <w:t>heat exchange section</w:t>
            </w:r>
            <w:bookmarkEnd w:id="3"/>
            <w:bookmarkEnd w:id="4"/>
          </w:p>
        </w:tc>
        <w:tc>
          <w:tcPr>
            <w:tcW w:w="925" w:type="pct"/>
          </w:tcPr>
          <w:p w14:paraId="441BE2C9" w14:textId="3421A855" w:rsidR="00941BE2" w:rsidRPr="00883DA9" w:rsidRDefault="00941BE2" w:rsidP="00941BE2">
            <w:pPr>
              <w:pStyle w:val="PSTableText"/>
              <w:spacing w:line="200" w:lineRule="exac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bar</w:t>
            </w:r>
          </w:p>
        </w:tc>
      </w:tr>
    </w:tbl>
    <w:p w14:paraId="513CEC09" w14:textId="38227495" w:rsidR="00D01685" w:rsidRPr="00883DA9" w:rsidRDefault="00F054AB" w:rsidP="002B1430">
      <w:pPr>
        <w:jc w:val="both"/>
        <w:rPr>
          <w:rFonts w:ascii="Times New Roman" w:hAnsi="Times New Roman" w:cs="Times New Roman"/>
          <w:lang w:val="en-US"/>
        </w:rPr>
      </w:pPr>
      <w:r>
        <w:rPr>
          <w:rFonts w:ascii="Times New Roman" w:hAnsi="Times New Roman" w:cs="Times New Roman"/>
          <w:lang w:val="en-US"/>
        </w:rPr>
        <w:lastRenderedPageBreak/>
        <w:t xml:space="preserve">Following the </w:t>
      </w:r>
      <w:r w:rsidR="00A33208" w:rsidRPr="00A33208">
        <w:rPr>
          <w:rFonts w:ascii="Times New Roman" w:hAnsi="Times New Roman" w:cs="Times New Roman"/>
          <w:color w:val="FF0000"/>
          <w:lang w:val="en-US"/>
        </w:rPr>
        <w:t xml:space="preserve">standard </w:t>
      </w:r>
      <w:r>
        <w:rPr>
          <w:rFonts w:ascii="Times New Roman" w:hAnsi="Times New Roman" w:cs="Times New Roman"/>
          <w:lang w:val="en-US"/>
        </w:rPr>
        <w:t xml:space="preserve">approach </w:t>
      </w:r>
      <w:r w:rsidR="00A33208" w:rsidRPr="00A33208">
        <w:rPr>
          <w:rFonts w:ascii="Times New Roman" w:hAnsi="Times New Roman" w:cs="Times New Roman"/>
          <w:color w:val="FF0000"/>
          <w:lang w:val="en-US"/>
        </w:rPr>
        <w:t>described</w:t>
      </w:r>
      <w:r w:rsidRPr="00A33208">
        <w:rPr>
          <w:rFonts w:ascii="Times New Roman" w:hAnsi="Times New Roman" w:cs="Times New Roman"/>
          <w:color w:val="FF0000"/>
          <w:lang w:val="en-US"/>
        </w:rPr>
        <w:t xml:space="preserve"> by </w:t>
      </w:r>
      <w:r w:rsidR="00A33208" w:rsidRPr="00A33208">
        <w:rPr>
          <w:rFonts w:ascii="Times New Roman" w:hAnsi="Times New Roman" w:cs="Times New Roman"/>
          <w:color w:val="FF0000"/>
          <w:lang w:val="en-US"/>
        </w:rPr>
        <w:t xml:space="preserve">Di </w:t>
      </w:r>
      <w:proofErr w:type="spellStart"/>
      <w:r w:rsidR="00A33208" w:rsidRPr="00A33208">
        <w:rPr>
          <w:rFonts w:ascii="Times New Roman" w:hAnsi="Times New Roman" w:cs="Times New Roman"/>
          <w:color w:val="FF0000"/>
          <w:lang w:val="en-US"/>
        </w:rPr>
        <w:t>Pippo</w:t>
      </w:r>
      <w:proofErr w:type="spellEnd"/>
      <w:r w:rsidRPr="00A33208">
        <w:rPr>
          <w:rFonts w:ascii="Times New Roman" w:hAnsi="Times New Roman" w:cs="Times New Roman"/>
          <w:color w:val="FF0000"/>
          <w:lang w:val="en-US"/>
        </w:rPr>
        <w:t xml:space="preserve"> </w:t>
      </w:r>
      <w:commentRangeStart w:id="5"/>
      <w:sdt>
        <w:sdtPr>
          <w:rPr>
            <w:rFonts w:ascii="Times New Roman" w:hAnsi="Times New Roman" w:cs="Times New Roman"/>
            <w:color w:val="FF0000"/>
            <w:highlight w:val="yellow"/>
            <w:lang w:val="en-US"/>
          </w:rPr>
          <w:tag w:val="MENDELEY_CITATION_v3_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"/>
          <w:id w:val="1478187457"/>
          <w:placeholder>
            <w:docPart w:val="DefaultPlaceholder_-1854013440"/>
          </w:placeholder>
        </w:sdtPr>
        <w:sdtContent>
          <w:r w:rsidR="004439C3" w:rsidRPr="00A33208">
            <w:rPr>
              <w:rFonts w:ascii="Times New Roman" w:hAnsi="Times New Roman" w:cs="Times New Roman"/>
              <w:color w:val="FF0000"/>
              <w:highlight w:val="yellow"/>
              <w:lang w:val="en-US"/>
            </w:rPr>
            <w:t>[12]</w:t>
          </w:r>
        </w:sdtContent>
      </w:sdt>
      <w:r w:rsidRPr="00E115C4">
        <w:rPr>
          <w:rFonts w:ascii="Times New Roman" w:hAnsi="Times New Roman" w:cs="Times New Roman"/>
          <w:lang w:val="en-US"/>
        </w:rPr>
        <w:t>,</w:t>
      </w:r>
      <w:r>
        <w:rPr>
          <w:rFonts w:ascii="Times New Roman" w:hAnsi="Times New Roman" w:cs="Times New Roman"/>
          <w:lang w:val="en-US"/>
        </w:rPr>
        <w:t xml:space="preserve"> </w:t>
      </w:r>
      <w:commentRangeEnd w:id="5"/>
      <w:r w:rsidR="00A33208">
        <w:rPr>
          <w:rStyle w:val="Rimandocommento"/>
        </w:rPr>
        <w:commentReference w:id="5"/>
      </w:r>
      <w:r w:rsidR="00A33208">
        <w:rPr>
          <w:rFonts w:ascii="Times New Roman" w:hAnsi="Times New Roman" w:cs="Times New Roman"/>
          <w:lang w:val="en-US"/>
        </w:rPr>
        <w:t xml:space="preserve"> </w:t>
      </w:r>
      <w:r w:rsidR="003A3CEA" w:rsidRPr="00883DA9">
        <w:rPr>
          <w:rFonts w:ascii="Times New Roman" w:hAnsi="Times New Roman" w:cs="Times New Roman"/>
          <w:lang w:val="en-US"/>
        </w:rPr>
        <w:t>the ascending and descending section</w:t>
      </w:r>
      <w:r w:rsidR="007959A3" w:rsidRPr="00883DA9">
        <w:rPr>
          <w:rFonts w:ascii="Times New Roman" w:hAnsi="Times New Roman" w:cs="Times New Roman"/>
          <w:lang w:val="en-US"/>
        </w:rPr>
        <w:t>s</w:t>
      </w:r>
      <w:r w:rsidR="00A33208">
        <w:rPr>
          <w:rFonts w:ascii="Times New Roman" w:hAnsi="Times New Roman" w:cs="Times New Roman"/>
          <w:lang w:val="en-US"/>
        </w:rPr>
        <w:t xml:space="preserve"> can be modelled as follows: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643"/>
      </w:tblGrid>
      <w:tr w:rsidR="00877447" w:rsidRPr="00883DA9" w14:paraId="561D1613" w14:textId="77777777" w:rsidTr="00A97B2C">
        <w:trPr>
          <w:trHeight w:val="624"/>
        </w:trPr>
        <w:tc>
          <w:tcPr>
            <w:tcW w:w="8613" w:type="dxa"/>
            <w:vAlign w:val="center"/>
          </w:tcPr>
          <w:p w14:paraId="75C66CF2" w14:textId="0C0BB4C4" w:rsidR="00877447" w:rsidRPr="00883DA9" w:rsidRDefault="003619F2" w:rsidP="00A97B2C">
            <w:pPr>
              <w:jc w:val="center"/>
              <w:rPr>
                <w:rFonts w:ascii="Times New Roman" w:hAnsi="Times New Roman" w:cs="Times New Roman"/>
                <w:lang w:val="en-US"/>
              </w:rPr>
            </w:pPr>
            <m:oMath>
              <m:r>
                <w:rPr>
                  <w:rFonts w:ascii="Cambria Math" w:hAnsi="Cambria Math" w:cs="Times New Roman"/>
                  <w:lang w:val="en-US"/>
                </w:rPr>
                <m:t>∆</m:t>
              </m:r>
              <m:r>
                <w:rPr>
                  <w:rFonts w:ascii="Cambria Math" w:hAnsi="Cambria Math" w:cs="Times New Roman"/>
                  <w:lang w:val="en-US"/>
                </w:rPr>
                <m:t>s</m:t>
              </m:r>
              <m:r>
                <w:rPr>
                  <w:rFonts w:ascii="Cambria Math" w:hAnsi="Cambria Math" w:cs="Times New Roman"/>
                  <w:lang w:val="en-US"/>
                </w:rPr>
                <m:t xml:space="preserve">= </m:t>
              </m:r>
              <m:r>
                <w:rPr>
                  <w:rFonts w:ascii="Cambria Math" w:hAnsi="Cambria Math" w:cs="Times New Roman"/>
                  <w:lang w:val="en-US"/>
                </w:rPr>
                <m:t>0</m:t>
              </m:r>
            </m:oMath>
            <w:r w:rsidR="00877447" w:rsidRPr="00883DA9">
              <w:rPr>
                <w:rFonts w:ascii="Times New Roman" w:hAnsi="Times New Roman" w:cs="Times New Roman"/>
                <w:lang w:val="en-US"/>
              </w:rPr>
              <w:t xml:space="preserve"> </w:t>
            </w:r>
          </w:p>
        </w:tc>
        <w:tc>
          <w:tcPr>
            <w:tcW w:w="1731" w:type="dxa"/>
            <w:vAlign w:val="center"/>
          </w:tcPr>
          <w:p w14:paraId="584E7CF8" w14:textId="08CE1A84" w:rsidR="00877447" w:rsidRPr="00883DA9" w:rsidRDefault="00877447" w:rsidP="00A97B2C">
            <w:pPr>
              <w:jc w:val="center"/>
              <w:rPr>
                <w:rFonts w:ascii="Times New Roman" w:hAnsi="Times New Roman" w:cs="Times New Roman"/>
                <w:lang w:val="en-US"/>
              </w:rPr>
            </w:pPr>
            <w:bookmarkStart w:id="6" w:name="_Ref94550881"/>
            <w:r w:rsidRPr="00883DA9">
              <w:rPr>
                <w:rFonts w:ascii="Times New Roman" w:hAnsi="Times New Roman" w:cs="Times New Roman"/>
                <w:lang w:val="en-US"/>
              </w:rPr>
              <w:t>(</w:t>
            </w:r>
            <w:bookmarkEnd w:id="6"/>
            <w:r w:rsidR="00457B44" w:rsidRPr="00883DA9">
              <w:rPr>
                <w:rFonts w:ascii="Times New Roman" w:hAnsi="Times New Roman" w:cs="Times New Roman"/>
                <w:lang w:val="en-US"/>
              </w:rPr>
              <w:t>2</w:t>
            </w:r>
            <w:r w:rsidR="00D01685" w:rsidRPr="00883DA9">
              <w:rPr>
                <w:rFonts w:ascii="Times New Roman" w:hAnsi="Times New Roman" w:cs="Times New Roman"/>
                <w:lang w:val="en-US"/>
              </w:rPr>
              <w:t>.</w:t>
            </w:r>
            <w:r w:rsidRPr="00883DA9">
              <w:rPr>
                <w:rFonts w:ascii="Times New Roman" w:hAnsi="Times New Roman" w:cs="Times New Roman"/>
                <w:lang w:val="en-US"/>
              </w:rPr>
              <w:t>1)</w:t>
            </w:r>
          </w:p>
        </w:tc>
      </w:tr>
      <w:tr w:rsidR="00877447" w:rsidRPr="00883DA9" w14:paraId="1D9FF3E6" w14:textId="77777777" w:rsidTr="00A97B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4"/>
        </w:trPr>
        <w:tc>
          <w:tcPr>
            <w:tcW w:w="8613" w:type="dxa"/>
            <w:tcBorders>
              <w:top w:val="nil"/>
              <w:left w:val="nil"/>
              <w:bottom w:val="nil"/>
              <w:right w:val="nil"/>
            </w:tcBorders>
            <w:vAlign w:val="center"/>
          </w:tcPr>
          <w:p w14:paraId="34E4CAE4" w14:textId="19641A25" w:rsidR="00877447" w:rsidRPr="00883DA9" w:rsidRDefault="003619F2" w:rsidP="00A97B2C">
            <w:pPr>
              <w:jc w:val="center"/>
              <w:rPr>
                <w:rFonts w:ascii="Times New Roman" w:hAnsi="Times New Roman" w:cs="Times New Roman"/>
                <w:lang w:val="en-US"/>
              </w:rPr>
            </w:pPr>
            <m:oMathPara>
              <m:oMath>
                <m:r>
                  <w:rPr>
                    <w:rFonts w:ascii="Cambria Math" w:hAnsi="Cambria Math" w:cs="Times New Roman"/>
                    <w:lang w:val="en-US"/>
                  </w:rPr>
                  <m:t>∆h=</m:t>
                </m:r>
                <m:r>
                  <w:rPr>
                    <w:rFonts w:ascii="Cambria Math" w:eastAsiaTheme="minorEastAsia" w:hAnsi="Cambria Math" w:cs="Times New Roman"/>
                    <w:lang w:val="en-US"/>
                  </w:rPr>
                  <m:t>-g</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z</m:t>
                </m:r>
              </m:oMath>
            </m:oMathPara>
          </w:p>
        </w:tc>
        <w:tc>
          <w:tcPr>
            <w:tcW w:w="1731" w:type="dxa"/>
            <w:tcBorders>
              <w:top w:val="nil"/>
              <w:left w:val="nil"/>
              <w:bottom w:val="nil"/>
              <w:right w:val="nil"/>
            </w:tcBorders>
            <w:vAlign w:val="center"/>
          </w:tcPr>
          <w:p w14:paraId="48486D8F" w14:textId="403C11A0" w:rsidR="00877447" w:rsidRPr="00883DA9" w:rsidRDefault="00877447" w:rsidP="00A97B2C">
            <w:pPr>
              <w:jc w:val="center"/>
              <w:rPr>
                <w:rFonts w:ascii="Times New Roman" w:hAnsi="Times New Roman" w:cs="Times New Roman"/>
                <w:lang w:val="en-US"/>
              </w:rPr>
            </w:pPr>
            <w:bookmarkStart w:id="7" w:name="_Ref94599172"/>
            <w:r w:rsidRPr="00883DA9">
              <w:rPr>
                <w:rFonts w:ascii="Times New Roman" w:hAnsi="Times New Roman" w:cs="Times New Roman"/>
                <w:lang w:val="en-US"/>
              </w:rPr>
              <w:t>(</w:t>
            </w:r>
            <w:bookmarkEnd w:id="7"/>
            <w:r w:rsidR="00457B44" w:rsidRPr="00883DA9">
              <w:rPr>
                <w:rFonts w:ascii="Times New Roman" w:hAnsi="Times New Roman" w:cs="Times New Roman"/>
                <w:lang w:val="en-US"/>
              </w:rPr>
              <w:t>2</w:t>
            </w:r>
            <w:r w:rsidR="00D01685" w:rsidRPr="00883DA9">
              <w:rPr>
                <w:rFonts w:ascii="Times New Roman" w:hAnsi="Times New Roman" w:cs="Times New Roman"/>
                <w:lang w:val="en-US"/>
              </w:rPr>
              <w:t>.</w:t>
            </w:r>
            <w:r w:rsidRPr="00883DA9">
              <w:rPr>
                <w:rFonts w:ascii="Times New Roman" w:hAnsi="Times New Roman" w:cs="Times New Roman"/>
                <w:lang w:val="en-US"/>
              </w:rPr>
              <w:t>2)</w:t>
            </w:r>
          </w:p>
        </w:tc>
      </w:tr>
    </w:tbl>
    <w:p w14:paraId="3F63396B" w14:textId="42A91FEF" w:rsidR="003619F2" w:rsidRPr="00A33208" w:rsidRDefault="00A33208" w:rsidP="002B1430">
      <w:pPr>
        <w:jc w:val="both"/>
        <w:rPr>
          <w:rFonts w:ascii="Times New Roman" w:hAnsi="Times New Roman" w:cs="Times New Roman"/>
          <w:color w:val="FF0000"/>
          <w:lang w:val="en-US"/>
        </w:rPr>
      </w:pPr>
      <w:r w:rsidRPr="00A33208">
        <w:rPr>
          <w:rFonts w:ascii="Times New Roman" w:hAnsi="Times New Roman" w:cs="Times New Roman"/>
          <w:color w:val="FF0000"/>
          <w:lang w:val="en-US"/>
        </w:rPr>
        <w:t>This allow to evaluate the overall section in one step under the assumption of adiabaticity of the well as discussed earlier.</w:t>
      </w:r>
      <w:r>
        <w:rPr>
          <w:rFonts w:ascii="Times New Roman" w:hAnsi="Times New Roman" w:cs="Times New Roman"/>
          <w:color w:val="FF0000"/>
          <w:lang w:val="en-US"/>
        </w:rPr>
        <w:t xml:space="preserve"> </w:t>
      </w:r>
      <w:r w:rsidRPr="00A33208">
        <w:rPr>
          <w:rFonts w:ascii="Times New Roman" w:hAnsi="Times New Roman" w:cs="Times New Roman"/>
          <w:color w:val="FF0000"/>
          <w:lang w:val="en-US"/>
        </w:rPr>
        <w:t>Similarly</w:t>
      </w:r>
      <w:r w:rsidR="00317980" w:rsidRPr="00883DA9">
        <w:rPr>
          <w:rFonts w:ascii="Times New Roman" w:hAnsi="Times New Roman" w:cs="Times New Roman"/>
          <w:lang w:val="en-US"/>
        </w:rPr>
        <w:t>,</w:t>
      </w:r>
      <w:r w:rsidR="00D33F80" w:rsidRPr="00883DA9">
        <w:rPr>
          <w:rFonts w:ascii="Times New Roman" w:hAnsi="Times New Roman" w:cs="Times New Roman"/>
          <w:lang w:val="en-US"/>
        </w:rPr>
        <w:t xml:space="preserve"> the </w:t>
      </w:r>
      <w:r w:rsidR="00D33F80" w:rsidRPr="00883DA9">
        <w:rPr>
          <w:rFonts w:ascii="Times New Roman" w:hAnsi="Times New Roman" w:cs="Times New Roman"/>
          <w:i/>
          <w:lang w:val="en-US"/>
        </w:rPr>
        <w:t>heat exchange section</w:t>
      </w:r>
      <w:r w:rsidR="00702A35" w:rsidRPr="00883DA9">
        <w:rPr>
          <w:rFonts w:ascii="Times New Roman" w:hAnsi="Times New Roman" w:cs="Times New Roman"/>
          <w:iCs/>
          <w:lang w:val="en-US"/>
        </w:rPr>
        <w:t xml:space="preserve"> c</w:t>
      </w:r>
      <w:r w:rsidR="00D33F80" w:rsidRPr="00883DA9">
        <w:rPr>
          <w:rFonts w:ascii="Times New Roman" w:hAnsi="Times New Roman" w:cs="Times New Roman"/>
          <w:iCs/>
          <w:lang w:val="en-US"/>
        </w:rPr>
        <w:t xml:space="preserve">an be </w:t>
      </w:r>
      <w:r>
        <w:rPr>
          <w:rFonts w:ascii="Times New Roman" w:hAnsi="Times New Roman" w:cs="Times New Roman"/>
          <w:iCs/>
          <w:lang w:val="en-US"/>
        </w:rPr>
        <w:t xml:space="preserve">easily </w:t>
      </w:r>
      <w:r w:rsidR="00C11020" w:rsidRPr="00883DA9">
        <w:rPr>
          <w:rFonts w:ascii="Times New Roman" w:hAnsi="Times New Roman" w:cs="Times New Roman"/>
          <w:iCs/>
          <w:lang w:val="en-US"/>
        </w:rPr>
        <w:t>modelled</w:t>
      </w:r>
      <w:r w:rsidR="00D33F80" w:rsidRPr="00883DA9">
        <w:rPr>
          <w:rFonts w:ascii="Times New Roman" w:hAnsi="Times New Roman" w:cs="Times New Roman"/>
          <w:iCs/>
          <w:lang w:val="en-US"/>
        </w:rPr>
        <w:t xml:space="preserve"> using </w:t>
      </w:r>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w:r w:rsidR="00D33F80" w:rsidRPr="00883DA9">
        <w:rPr>
          <w:rFonts w:ascii="Times New Roman" w:eastAsiaTheme="minorEastAsia" w:hAnsi="Times New Roman" w:cs="Times New Roman"/>
          <w:lang w:val="en-US"/>
        </w:rPr>
        <w:t xml:space="preserve"> and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00317980" w:rsidRPr="00883DA9">
        <w:rPr>
          <w:rFonts w:ascii="Times New Roman" w:eastAsiaTheme="minorEastAsia" w:hAnsi="Times New Roman" w:cs="Times New Roman"/>
          <w:lang w:val="en-US"/>
        </w:rPr>
        <w:t>, Eqns. 2.3-2.4.</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643"/>
      </w:tblGrid>
      <w:tr w:rsidR="00D33F80" w:rsidRPr="00883DA9" w14:paraId="7F73F413" w14:textId="77777777" w:rsidTr="00A97B2C">
        <w:trPr>
          <w:trHeight w:val="624"/>
        </w:trPr>
        <w:tc>
          <w:tcPr>
            <w:tcW w:w="8613" w:type="dxa"/>
            <w:vAlign w:val="center"/>
          </w:tcPr>
          <w:p w14:paraId="2809C79E" w14:textId="2CEA5DC2" w:rsidR="00D33F80" w:rsidRPr="00883DA9" w:rsidRDefault="00F16E79" w:rsidP="00A97B2C">
            <w:pPr>
              <w:jc w:val="center"/>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00D33F80" w:rsidRPr="00883DA9">
              <w:rPr>
                <w:rFonts w:ascii="Times New Roman" w:hAnsi="Times New Roman" w:cs="Times New Roman"/>
                <w:lang w:val="en-US"/>
              </w:rPr>
              <w:t xml:space="preserve"> </w:t>
            </w:r>
          </w:p>
        </w:tc>
        <w:tc>
          <w:tcPr>
            <w:tcW w:w="1731" w:type="dxa"/>
            <w:vAlign w:val="center"/>
          </w:tcPr>
          <w:p w14:paraId="1A3BB3F8" w14:textId="664A2D83" w:rsidR="00D33F80" w:rsidRPr="00883DA9" w:rsidRDefault="00D33F80" w:rsidP="00A97B2C">
            <w:pPr>
              <w:jc w:val="center"/>
              <w:rPr>
                <w:rFonts w:ascii="Times New Roman" w:hAnsi="Times New Roman" w:cs="Times New Roman"/>
                <w:lang w:val="en-US"/>
              </w:rPr>
            </w:pPr>
            <w:r w:rsidRPr="00883DA9">
              <w:rPr>
                <w:rFonts w:ascii="Times New Roman" w:hAnsi="Times New Roman" w:cs="Times New Roman"/>
                <w:lang w:val="en-US"/>
              </w:rPr>
              <w:t>(</w:t>
            </w:r>
            <w:r w:rsidR="00457B44" w:rsidRPr="00883DA9">
              <w:rPr>
                <w:rFonts w:ascii="Times New Roman" w:hAnsi="Times New Roman" w:cs="Times New Roman"/>
                <w:lang w:val="en-US"/>
              </w:rPr>
              <w:t>2</w:t>
            </w:r>
            <w:r w:rsidRPr="00883DA9">
              <w:rPr>
                <w:rFonts w:ascii="Times New Roman" w:hAnsi="Times New Roman" w:cs="Times New Roman"/>
                <w:lang w:val="en-US"/>
              </w:rPr>
              <w:t>.3)</w:t>
            </w:r>
          </w:p>
        </w:tc>
      </w:tr>
      <w:tr w:rsidR="00D33F80" w:rsidRPr="00883DA9" w14:paraId="45107C4C" w14:textId="77777777" w:rsidTr="00A97B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4"/>
        </w:trPr>
        <w:tc>
          <w:tcPr>
            <w:tcW w:w="8613" w:type="dxa"/>
            <w:tcBorders>
              <w:top w:val="nil"/>
              <w:left w:val="nil"/>
              <w:bottom w:val="nil"/>
              <w:right w:val="nil"/>
            </w:tcBorders>
            <w:vAlign w:val="center"/>
          </w:tcPr>
          <w:p w14:paraId="1E678BF1" w14:textId="2B9A047F" w:rsidR="00D33F80" w:rsidRPr="00883DA9" w:rsidRDefault="00F16E79" w:rsidP="00A97B2C">
            <w:pPr>
              <w:jc w:val="cente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rock</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m:oMathPara>
          </w:p>
        </w:tc>
        <w:tc>
          <w:tcPr>
            <w:tcW w:w="1731" w:type="dxa"/>
            <w:tcBorders>
              <w:top w:val="nil"/>
              <w:left w:val="nil"/>
              <w:bottom w:val="nil"/>
              <w:right w:val="nil"/>
            </w:tcBorders>
            <w:vAlign w:val="center"/>
          </w:tcPr>
          <w:p w14:paraId="05706CF4" w14:textId="712354CA" w:rsidR="00D33F80" w:rsidRPr="00883DA9" w:rsidRDefault="00D33F80" w:rsidP="00A97B2C">
            <w:pPr>
              <w:jc w:val="center"/>
              <w:rPr>
                <w:rFonts w:ascii="Times New Roman" w:hAnsi="Times New Roman" w:cs="Times New Roman"/>
                <w:lang w:val="en-US"/>
              </w:rPr>
            </w:pPr>
            <w:r w:rsidRPr="00883DA9">
              <w:rPr>
                <w:rFonts w:ascii="Times New Roman" w:hAnsi="Times New Roman" w:cs="Times New Roman"/>
                <w:lang w:val="en-US"/>
              </w:rPr>
              <w:t>(</w:t>
            </w:r>
            <w:r w:rsidR="00457B44" w:rsidRPr="00883DA9">
              <w:rPr>
                <w:rFonts w:ascii="Times New Roman" w:hAnsi="Times New Roman" w:cs="Times New Roman"/>
                <w:lang w:val="en-US"/>
              </w:rPr>
              <w:t>2</w:t>
            </w:r>
            <w:r w:rsidRPr="00883DA9">
              <w:rPr>
                <w:rFonts w:ascii="Times New Roman" w:hAnsi="Times New Roman" w:cs="Times New Roman"/>
                <w:lang w:val="en-US"/>
              </w:rPr>
              <w:t>.4)</w:t>
            </w:r>
          </w:p>
        </w:tc>
      </w:tr>
    </w:tbl>
    <w:p w14:paraId="0074E401" w14:textId="77777777" w:rsidR="00E068EB" w:rsidRDefault="00D33F80" w:rsidP="002B1430">
      <w:pPr>
        <w:jc w:val="both"/>
        <w:rPr>
          <w:rFonts w:ascii="Times New Roman" w:hAnsi="Times New Roman" w:cs="Times New Roman"/>
          <w:lang w:val="en-US"/>
        </w:rPr>
      </w:pPr>
      <w:r w:rsidRPr="00883DA9">
        <w:rPr>
          <w:rFonts w:ascii="Times New Roman" w:hAnsi="Times New Roman" w:cs="Times New Roman"/>
          <w:lang w:val="en-US"/>
        </w:rPr>
        <w:t>Th</w:t>
      </w:r>
      <w:r w:rsidR="00317980" w:rsidRPr="00883DA9">
        <w:rPr>
          <w:rFonts w:ascii="Times New Roman" w:hAnsi="Times New Roman" w:cs="Times New Roman"/>
          <w:lang w:val="en-US"/>
        </w:rPr>
        <w:t xml:space="preserve">e described </w:t>
      </w:r>
      <w:r w:rsidR="009A6D37" w:rsidRPr="00883DA9">
        <w:rPr>
          <w:rFonts w:ascii="Times New Roman" w:hAnsi="Times New Roman" w:cs="Times New Roman"/>
          <w:lang w:val="en-US"/>
        </w:rPr>
        <w:t xml:space="preserve">model can predict the thermodynamic </w:t>
      </w:r>
      <w:r w:rsidR="00D03D88" w:rsidRPr="00883DA9">
        <w:rPr>
          <w:rFonts w:ascii="Times New Roman" w:hAnsi="Times New Roman" w:cs="Times New Roman"/>
          <w:lang w:val="en-US"/>
        </w:rPr>
        <w:t>behavior</w:t>
      </w:r>
      <w:r w:rsidR="009A6D37" w:rsidRPr="00883DA9">
        <w:rPr>
          <w:rFonts w:ascii="Times New Roman" w:hAnsi="Times New Roman" w:cs="Times New Roman"/>
          <w:lang w:val="en-US"/>
        </w:rPr>
        <w:t xml:space="preserve"> of every </w:t>
      </w:r>
      <w:r w:rsidR="00317980" w:rsidRPr="00883DA9">
        <w:rPr>
          <w:rFonts w:ascii="Times New Roman" w:hAnsi="Times New Roman" w:cs="Times New Roman"/>
          <w:lang w:val="en-US"/>
        </w:rPr>
        <w:t>closed-</w:t>
      </w:r>
      <w:r w:rsidR="009A6D37" w:rsidRPr="00883DA9">
        <w:rPr>
          <w:rFonts w:ascii="Times New Roman" w:hAnsi="Times New Roman" w:cs="Times New Roman"/>
          <w:lang w:val="en-US"/>
        </w:rPr>
        <w:t xml:space="preserve">loop geothermal system well (EGS, BHE, U-tubes, etc.) </w:t>
      </w:r>
      <w:r w:rsidR="00317980" w:rsidRPr="00883DA9">
        <w:rPr>
          <w:rFonts w:ascii="Times New Roman" w:hAnsi="Times New Roman" w:cs="Times New Roman"/>
          <w:lang w:val="en-US"/>
        </w:rPr>
        <w:t xml:space="preserve">by </w:t>
      </w:r>
      <w:r w:rsidR="009A6D37" w:rsidRPr="00883DA9">
        <w:rPr>
          <w:rFonts w:ascii="Times New Roman" w:hAnsi="Times New Roman" w:cs="Times New Roman"/>
          <w:lang w:val="en-US"/>
        </w:rPr>
        <w:t xml:space="preserve">simply changing the correlation for </w:t>
      </w:r>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w:r w:rsidR="009A6D37" w:rsidRPr="00883DA9">
        <w:rPr>
          <w:rFonts w:ascii="Times New Roman" w:eastAsiaTheme="minorEastAsia" w:hAnsi="Times New Roman" w:cs="Times New Roman"/>
          <w:lang w:val="en-US"/>
        </w:rPr>
        <w:t xml:space="preserve"> and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009A6D37" w:rsidRPr="00883DA9">
        <w:rPr>
          <w:rFonts w:ascii="Times New Roman" w:hAnsi="Times New Roman" w:cs="Times New Roman"/>
          <w:i/>
          <w:lang w:val="en-US"/>
        </w:rPr>
        <w:t xml:space="preserve">. </w:t>
      </w:r>
      <w:r w:rsidR="00F06A35" w:rsidRPr="00883DA9">
        <w:rPr>
          <w:rFonts w:ascii="Times New Roman" w:hAnsi="Times New Roman" w:cs="Times New Roman"/>
          <w:lang w:val="en-US"/>
        </w:rPr>
        <w:t>T</w:t>
      </w:r>
      <w:r w:rsidR="00C333A0" w:rsidRPr="00883DA9">
        <w:rPr>
          <w:rFonts w:ascii="Times New Roman" w:hAnsi="Times New Roman" w:cs="Times New Roman"/>
          <w:lang w:val="en-US"/>
        </w:rPr>
        <w:t xml:space="preserve">hese two parameters are </w:t>
      </w:r>
      <w:r w:rsidR="00F06A35" w:rsidRPr="00883DA9">
        <w:rPr>
          <w:rFonts w:ascii="Times New Roman" w:hAnsi="Times New Roman" w:cs="Times New Roman"/>
          <w:lang w:val="en-US"/>
        </w:rPr>
        <w:t xml:space="preserve">to be </w:t>
      </w:r>
      <w:r w:rsidRPr="00883DA9">
        <w:rPr>
          <w:rFonts w:ascii="Times New Roman" w:hAnsi="Times New Roman" w:cs="Times New Roman"/>
          <w:lang w:val="en-US"/>
        </w:rPr>
        <w:t>selected</w:t>
      </w:r>
      <w:r w:rsidR="00F06A35" w:rsidRPr="00883DA9">
        <w:rPr>
          <w:rFonts w:ascii="Times New Roman" w:hAnsi="Times New Roman" w:cs="Times New Roman"/>
          <w:lang w:val="en-US"/>
        </w:rPr>
        <w:t xml:space="preserve"> in the design phase of the heat pump plant</w:t>
      </w:r>
      <w:r w:rsidR="00FD771B" w:rsidRPr="00883DA9">
        <w:rPr>
          <w:rFonts w:ascii="Times New Roman" w:hAnsi="Times New Roman" w:cs="Times New Roman"/>
          <w:lang w:val="en-US"/>
        </w:rPr>
        <w:t xml:space="preserve"> </w:t>
      </w:r>
      <w:r w:rsidRPr="00883DA9">
        <w:rPr>
          <w:rFonts w:ascii="Times New Roman" w:hAnsi="Times New Roman" w:cs="Times New Roman"/>
          <w:lang w:val="en-US"/>
        </w:rPr>
        <w:t>optimizing</w:t>
      </w:r>
      <w:r w:rsidR="00FD771B" w:rsidRPr="00883DA9">
        <w:rPr>
          <w:rFonts w:ascii="Times New Roman" w:hAnsi="Times New Roman" w:cs="Times New Roman"/>
          <w:lang w:val="en-US"/>
        </w:rPr>
        <w:t xml:space="preserve"> </w:t>
      </w:r>
      <w:r w:rsidR="00F06A35" w:rsidRPr="00883DA9">
        <w:rPr>
          <w:rFonts w:ascii="Times New Roman" w:hAnsi="Times New Roman" w:cs="Times New Roman"/>
          <w:lang w:val="en-US"/>
        </w:rPr>
        <w:t>the geometry of the well</w:t>
      </w:r>
      <w:r w:rsidR="00FD771B" w:rsidRPr="00883DA9">
        <w:rPr>
          <w:rFonts w:ascii="Times New Roman" w:hAnsi="Times New Roman" w:cs="Times New Roman"/>
          <w:lang w:val="en-US"/>
        </w:rPr>
        <w:t xml:space="preserve"> depending </w:t>
      </w:r>
      <w:r w:rsidR="00F06A35" w:rsidRPr="00883DA9">
        <w:rPr>
          <w:rFonts w:ascii="Times New Roman" w:hAnsi="Times New Roman" w:cs="Times New Roman"/>
          <w:lang w:val="en-US"/>
        </w:rPr>
        <w:t xml:space="preserve">on the specific </w:t>
      </w:r>
      <w:r w:rsidR="00FD771B" w:rsidRPr="00883DA9">
        <w:rPr>
          <w:rFonts w:ascii="Times New Roman" w:hAnsi="Times New Roman" w:cs="Times New Roman"/>
          <w:lang w:val="en-US"/>
        </w:rPr>
        <w:t xml:space="preserve">reservoir </w:t>
      </w:r>
      <w:r w:rsidR="00F06A35" w:rsidRPr="00883DA9">
        <w:rPr>
          <w:rFonts w:ascii="Times New Roman" w:hAnsi="Times New Roman" w:cs="Times New Roman"/>
          <w:lang w:val="en-US"/>
        </w:rPr>
        <w:t>condition</w:t>
      </w:r>
      <w:r w:rsidR="00FD771B" w:rsidRPr="00883DA9">
        <w:rPr>
          <w:rFonts w:ascii="Times New Roman" w:hAnsi="Times New Roman" w:cs="Times New Roman"/>
          <w:lang w:val="en-US"/>
        </w:rPr>
        <w:t>s</w:t>
      </w:r>
      <w:r w:rsidR="00F06A35" w:rsidRPr="00883DA9">
        <w:rPr>
          <w:rFonts w:ascii="Times New Roman" w:hAnsi="Times New Roman" w:cs="Times New Roman"/>
          <w:lang w:val="en-US"/>
        </w:rPr>
        <w:t xml:space="preserve">. </w:t>
      </w:r>
    </w:p>
    <w:p w14:paraId="61F0C0BE" w14:textId="77777777" w:rsidR="00341027" w:rsidRDefault="00B87BF8" w:rsidP="002B1430">
      <w:pPr>
        <w:jc w:val="both"/>
        <w:rPr>
          <w:rFonts w:ascii="Times New Roman" w:eastAsiaTheme="minorEastAsia" w:hAnsi="Times New Roman" w:cs="Times New Roman"/>
          <w:lang w:val="en-US"/>
        </w:rPr>
      </w:pPr>
      <w:r>
        <w:rPr>
          <w:rFonts w:ascii="Times New Roman" w:hAnsi="Times New Roman" w:cs="Times New Roman"/>
          <w:lang w:val="en-US"/>
        </w:rPr>
        <w:t>For example</w:t>
      </w:r>
      <w:r w:rsidR="00DA5F09">
        <w:rPr>
          <w:rFonts w:ascii="Times New Roman" w:hAnsi="Times New Roman" w:cs="Times New Roman"/>
          <w:lang w:val="en-US"/>
        </w:rPr>
        <w:t>,</w:t>
      </w:r>
      <w:r w:rsidR="00AE1D1B">
        <w:rPr>
          <w:rFonts w:ascii="Times New Roman" w:hAnsi="Times New Roman" w:cs="Times New Roman"/>
          <w:lang w:val="en-US"/>
        </w:rPr>
        <w:t xml:space="preserve"> in </w:t>
      </w:r>
      <w:r w:rsidR="00215E9E">
        <w:rPr>
          <w:rFonts w:ascii="Times New Roman" w:hAnsi="Times New Roman" w:cs="Times New Roman"/>
          <w:lang w:val="en-US"/>
        </w:rPr>
        <w:t>an</w:t>
      </w:r>
      <w:r w:rsidR="00AE1D1B">
        <w:rPr>
          <w:rFonts w:ascii="Times New Roman" w:hAnsi="Times New Roman" w:cs="Times New Roman"/>
          <w:lang w:val="en-US"/>
        </w:rPr>
        <w:t xml:space="preserve"> </w:t>
      </w:r>
      <w:r w:rsidR="001B1668">
        <w:rPr>
          <w:rFonts w:ascii="Times New Roman" w:hAnsi="Times New Roman" w:cs="Times New Roman"/>
          <w:lang w:val="en-US"/>
        </w:rPr>
        <w:t>EGS</w:t>
      </w:r>
      <w:r w:rsidR="00AE1D1B">
        <w:rPr>
          <w:rFonts w:ascii="Times New Roman" w:hAnsi="Times New Roman" w:cs="Times New Roman"/>
          <w:lang w:val="en-US"/>
        </w:rPr>
        <w:t xml:space="preserve"> model</w:t>
      </w:r>
      <w:r w:rsidR="001B1668">
        <w:rPr>
          <w:rFonts w:ascii="Times New Roman" w:hAnsi="Times New Roman" w:cs="Times New Roman"/>
          <w:lang w:val="en-US"/>
        </w:rPr>
        <w:t xml:space="preserve"> </w:t>
      </w:r>
      <w:r w:rsidR="00DA5F09">
        <w:rPr>
          <w:rFonts w:ascii="Times New Roman"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w:r w:rsidR="001B1668">
        <w:rPr>
          <w:rFonts w:ascii="Times New Roman" w:eastAsiaTheme="minorEastAsia" w:hAnsi="Times New Roman" w:cs="Times New Roman"/>
          <w:lang w:val="en-US"/>
        </w:rPr>
        <w:t xml:space="preserve"> can be set to zero </w:t>
      </w:r>
      <w:r w:rsidR="00996D8A">
        <w:rPr>
          <w:rFonts w:ascii="Times New Roman" w:eastAsiaTheme="minorEastAsia" w:hAnsi="Times New Roman" w:cs="Times New Roman"/>
          <w:lang w:val="en-US"/>
        </w:rPr>
        <w:t xml:space="preserve">while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001D3D91">
        <w:rPr>
          <w:rFonts w:ascii="Times New Roman" w:eastAsiaTheme="minorEastAsia" w:hAnsi="Times New Roman" w:cs="Times New Roman"/>
          <w:lang w:val="en-US"/>
        </w:rPr>
        <w:t xml:space="preserve"> evaluated using </w:t>
      </w:r>
      <w:r w:rsidR="005512DB">
        <w:rPr>
          <w:rFonts w:ascii="Times New Roman" w:eastAsiaTheme="minorEastAsia" w:hAnsi="Times New Roman" w:cs="Times New Roman"/>
          <w:lang w:val="en-US"/>
        </w:rPr>
        <w:t>a</w:t>
      </w:r>
      <w:r w:rsidR="0085136E">
        <w:rPr>
          <w:rFonts w:ascii="Times New Roman" w:eastAsiaTheme="minorEastAsia" w:hAnsi="Times New Roman" w:cs="Times New Roman"/>
          <w:lang w:val="en-US"/>
        </w:rPr>
        <w:t xml:space="preserve"> reservoir permeability</w:t>
      </w:r>
      <w:r w:rsidR="005512DB">
        <w:rPr>
          <w:rFonts w:ascii="Times New Roman" w:eastAsiaTheme="minorEastAsia" w:hAnsi="Times New Roman" w:cs="Times New Roman"/>
          <w:lang w:val="en-US"/>
        </w:rPr>
        <w:t xml:space="preserve"> correlation</w:t>
      </w:r>
      <w:r w:rsidR="0085136E">
        <w:rPr>
          <w:rFonts w:ascii="Times New Roman" w:eastAsiaTheme="minorEastAsia" w:hAnsi="Times New Roman" w:cs="Times New Roman"/>
          <w:lang w:val="en-US"/>
        </w:rPr>
        <w:t xml:space="preserve"> as</w:t>
      </w:r>
      <w:r w:rsidR="00A745CE">
        <w:rPr>
          <w:rFonts w:ascii="Times New Roman" w:eastAsiaTheme="minorEastAsia" w:hAnsi="Times New Roman" w:cs="Times New Roman"/>
          <w:lang w:val="en-US"/>
        </w:rPr>
        <w:t xml:space="preserve"> in </w:t>
      </w:r>
      <w:sdt>
        <w:sdtPr>
          <w:rPr>
            <w:rFonts w:ascii="Times New Roman" w:eastAsiaTheme="minorEastAsia" w:hAnsi="Times New Roman" w:cs="Times New Roman"/>
            <w:color w:val="000000"/>
            <w:lang w:val="en-US"/>
          </w:rPr>
          <w:tag w:val="MENDELEY_CITATION_v3_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"/>
          <w:id w:val="-1133329204"/>
          <w:placeholder>
            <w:docPart w:val="DefaultPlaceholder_-1854013440"/>
          </w:placeholder>
        </w:sdtPr>
        <w:sdtContent>
          <w:r w:rsidR="004439C3" w:rsidRPr="00654951">
            <w:rPr>
              <w:rFonts w:ascii="Times New Roman" w:eastAsiaTheme="minorEastAsia" w:hAnsi="Times New Roman" w:cs="Times New Roman"/>
              <w:color w:val="000000"/>
              <w:highlight w:val="yellow"/>
              <w:lang w:val="en-US"/>
            </w:rPr>
            <w:t>[18]</w:t>
          </w:r>
        </w:sdtContent>
      </w:sdt>
      <w:r w:rsidR="001D3D91">
        <w:rPr>
          <w:rFonts w:ascii="Times New Roman" w:eastAsiaTheme="minorEastAsia" w:hAnsi="Times New Roman" w:cs="Times New Roman"/>
          <w:lang w:val="en-US"/>
        </w:rPr>
        <w:t xml:space="preserve">. </w:t>
      </w:r>
      <w:r w:rsidR="008677A4">
        <w:rPr>
          <w:rFonts w:ascii="Times New Roman" w:eastAsiaTheme="minorEastAsia" w:hAnsi="Times New Roman" w:cs="Times New Roman"/>
          <w:lang w:val="en-US"/>
        </w:rPr>
        <w:t>On the</w:t>
      </w:r>
      <w:r w:rsidR="005512DB">
        <w:rPr>
          <w:rFonts w:ascii="Times New Roman" w:eastAsiaTheme="minorEastAsia" w:hAnsi="Times New Roman" w:cs="Times New Roman"/>
          <w:lang w:val="en-US"/>
        </w:rPr>
        <w:t xml:space="preserve"> other hand, for BHE systems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00993A6F">
        <w:rPr>
          <w:rFonts w:ascii="Times New Roman" w:eastAsiaTheme="minorEastAsia" w:hAnsi="Times New Roman" w:cs="Times New Roman"/>
          <w:lang w:val="en-US"/>
        </w:rPr>
        <w:t xml:space="preserve"> and</w:t>
      </w:r>
      <w:r w:rsidR="006D35B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w:r w:rsidR="00524ADF">
        <w:rPr>
          <w:rFonts w:ascii="Times New Roman" w:eastAsiaTheme="minorEastAsia" w:hAnsi="Times New Roman" w:cs="Times New Roman"/>
          <w:lang w:val="en-US"/>
        </w:rPr>
        <w:t xml:space="preserve"> evaluated considering the length of the </w:t>
      </w:r>
      <w:r w:rsidR="00993A6F">
        <w:rPr>
          <w:rFonts w:ascii="Times New Roman" w:eastAsiaTheme="minorEastAsia" w:hAnsi="Times New Roman" w:cs="Times New Roman"/>
          <w:lang w:val="en-US"/>
        </w:rPr>
        <w:t xml:space="preserve">section as shown in figure 2. </w:t>
      </w:r>
    </w:p>
    <w:p w14:paraId="531871ED" w14:textId="62B43013" w:rsidR="009A5106" w:rsidRPr="009A5106" w:rsidRDefault="009A5106" w:rsidP="009A5106">
      <w:pPr>
        <w:jc w:val="both"/>
        <w:rPr>
          <w:rFonts w:ascii="Times New Roman" w:hAnsi="Times New Roman" w:cs="Times New Roman"/>
          <w:color w:val="FF0000"/>
          <w:lang w:val="en-US"/>
        </w:rPr>
      </w:pPr>
      <w:r w:rsidRPr="009A5106">
        <w:rPr>
          <w:rFonts w:ascii="Times New Roman" w:hAnsi="Times New Roman" w:cs="Times New Roman"/>
          <w:color w:val="FF0000"/>
          <w:lang w:val="en-US"/>
        </w:rPr>
        <w:t>The choice of a simplified model allows for the characterization of the expected outcome from the geothermal well coupled with an HTHP, without the need for a complete description of the geometry or a detailed geological analysis, which could have limited the validity of our findings to a specific case study. In this framework, the results presented in this paper should be interpreted as representing the best achievable conditions for a geothermal well, given the specified depth and temperature. For future developers, this analysis can be easily updated to assess the</w:t>
      </w:r>
      <w:r>
        <w:rPr>
          <w:rFonts w:ascii="Times New Roman" w:hAnsi="Times New Roman" w:cs="Times New Roman"/>
          <w:color w:val="FF0000"/>
          <w:lang w:val="en-US"/>
        </w:rPr>
        <w:t xml:space="preserve"> real</w:t>
      </w:r>
      <w:r w:rsidRPr="009A5106">
        <w:rPr>
          <w:rFonts w:ascii="Times New Roman" w:hAnsi="Times New Roman" w:cs="Times New Roman"/>
          <w:color w:val="FF0000"/>
          <w:lang w:val="en-US"/>
        </w:rPr>
        <w:t xml:space="preserve"> system</w:t>
      </w:r>
      <w:r>
        <w:rPr>
          <w:rFonts w:ascii="Times New Roman" w:hAnsi="Times New Roman" w:cs="Times New Roman"/>
          <w:color w:val="FF0000"/>
          <w:lang w:val="en-US"/>
        </w:rPr>
        <w:t xml:space="preserve"> </w:t>
      </w:r>
      <w:r w:rsidRPr="009A5106">
        <w:rPr>
          <w:rFonts w:ascii="Times New Roman" w:hAnsi="Times New Roman" w:cs="Times New Roman"/>
          <w:color w:val="FF0000"/>
          <w:lang w:val="en-US"/>
        </w:rPr>
        <w:t xml:space="preserve">feasibility using a more detailed well model tailored </w:t>
      </w:r>
      <w:r>
        <w:rPr>
          <w:rFonts w:ascii="Times New Roman" w:hAnsi="Times New Roman" w:cs="Times New Roman"/>
          <w:color w:val="FF0000"/>
          <w:lang w:val="en-US"/>
        </w:rPr>
        <w:t>and optimized for</w:t>
      </w:r>
      <w:r w:rsidRPr="009A5106">
        <w:rPr>
          <w:rFonts w:ascii="Times New Roman" w:hAnsi="Times New Roman" w:cs="Times New Roman"/>
          <w:color w:val="FF0000"/>
          <w:lang w:val="en-US"/>
        </w:rPr>
        <w:t xml:space="preserve"> a specific location.</w:t>
      </w:r>
    </w:p>
    <w:p w14:paraId="420E7888" w14:textId="12BE948F" w:rsidR="0072191B" w:rsidRPr="00883DA9" w:rsidRDefault="009F3931" w:rsidP="0072191B">
      <w:pPr>
        <w:pStyle w:val="Titolo2"/>
        <w:numPr>
          <w:ilvl w:val="0"/>
          <w:numId w:val="16"/>
        </w:numPr>
        <w:rPr>
          <w:rFonts w:ascii="Times New Roman" w:hAnsi="Times New Roman" w:cs="Times New Roman"/>
          <w:lang w:val="en-US"/>
        </w:rPr>
      </w:pPr>
      <w:r w:rsidRPr="00883DA9">
        <w:rPr>
          <w:rFonts w:ascii="Times New Roman" w:hAnsi="Times New Roman" w:cs="Times New Roman"/>
          <w:lang w:val="en-US"/>
        </w:rPr>
        <w:t>Surface Plant Models</w:t>
      </w:r>
    </w:p>
    <w:p w14:paraId="6225CF2F" w14:textId="50BBBF46" w:rsidR="009F3931" w:rsidRPr="00883DA9" w:rsidRDefault="00A114E1" w:rsidP="00D121E0">
      <w:pPr>
        <w:jc w:val="both"/>
        <w:rPr>
          <w:rFonts w:ascii="Times New Roman" w:hAnsi="Times New Roman" w:cs="Times New Roman"/>
          <w:lang w:val="en-US"/>
        </w:rPr>
      </w:pPr>
      <w:r w:rsidRPr="00A114E1">
        <w:rPr>
          <w:rFonts w:ascii="Times New Roman" w:hAnsi="Times New Roman" w:cs="Times New Roman"/>
          <w:lang w:val="en-US"/>
        </w:rPr>
        <w:t xml:space="preserve">The model for the various surface plant configurations proposed in this article was developed in Python. The steam generation units are designed to produce saturated steam at </w:t>
      </w:r>
      <w:r w:rsidRPr="00AA31A1">
        <w:rPr>
          <w:rFonts w:ascii="Times New Roman" w:hAnsi="Times New Roman" w:cs="Times New Roman"/>
          <w:b/>
          <w:lang w:val="en-US"/>
        </w:rPr>
        <w:t>12 barg (191.60°C)</w:t>
      </w:r>
      <w:r w:rsidRPr="00A114E1">
        <w:rPr>
          <w:rFonts w:ascii="Times New Roman" w:hAnsi="Times New Roman" w:cs="Times New Roman"/>
          <w:lang w:val="en-US"/>
        </w:rPr>
        <w:t xml:space="preserve">, which is a typical value for steam circuits in papermills </w:t>
      </w:r>
      <w:r w:rsidRPr="00A114E1">
        <w:rPr>
          <w:rFonts w:ascii="Times New Roman" w:hAnsi="Times New Roman" w:cs="Times New Roman"/>
          <w:highlight w:val="yellow"/>
          <w:lang w:val="en-US"/>
        </w:rPr>
        <w:t>[22]</w:t>
      </w:r>
      <w:r w:rsidRPr="00A114E1">
        <w:rPr>
          <w:rFonts w:ascii="Times New Roman" w:hAnsi="Times New Roman" w:cs="Times New Roman"/>
          <w:lang w:val="en-US"/>
        </w:rPr>
        <w:t xml:space="preserve">. Each configuration has </w:t>
      </w:r>
      <w:r>
        <w:rPr>
          <w:rFonts w:ascii="Times New Roman" w:hAnsi="Times New Roman" w:cs="Times New Roman"/>
          <w:lang w:val="en-US"/>
        </w:rPr>
        <w:t>some</w:t>
      </w:r>
      <w:r w:rsidRPr="00A114E1">
        <w:rPr>
          <w:rFonts w:ascii="Times New Roman" w:hAnsi="Times New Roman" w:cs="Times New Roman"/>
          <w:lang w:val="en-US"/>
        </w:rPr>
        <w:t xml:space="preserve"> specific optimization parameter</w:t>
      </w:r>
      <w:r>
        <w:rPr>
          <w:rFonts w:ascii="Times New Roman" w:hAnsi="Times New Roman" w:cs="Times New Roman"/>
          <w:lang w:val="en-US"/>
        </w:rPr>
        <w:t>s</w:t>
      </w:r>
      <w:r w:rsidRPr="00A114E1">
        <w:rPr>
          <w:rFonts w:ascii="Times New Roman" w:hAnsi="Times New Roman" w:cs="Times New Roman"/>
          <w:lang w:val="en-US"/>
        </w:rPr>
        <w:t>, which will be identified in the system's description and optimized using the procedure described above.</w:t>
      </w:r>
    </w:p>
    <w:p w14:paraId="0596BAE0" w14:textId="134988E4" w:rsidR="00C01382" w:rsidRPr="00C01382" w:rsidRDefault="009F3931" w:rsidP="00C01382">
      <w:pPr>
        <w:pStyle w:val="Titolo5"/>
        <w:rPr>
          <w:lang w:val="en-US"/>
        </w:rPr>
      </w:pPr>
      <w:r w:rsidRPr="00280944">
        <w:rPr>
          <w:lang w:val="en-US"/>
        </w:rPr>
        <w:t xml:space="preserve">sCO2 </w:t>
      </w:r>
      <w:r w:rsidR="0001324D" w:rsidRPr="00280944">
        <w:rPr>
          <w:lang w:val="en-US"/>
        </w:rPr>
        <w:t xml:space="preserve">high temperature heat pump </w:t>
      </w:r>
      <w:r w:rsidR="00255619" w:rsidRPr="00280944">
        <w:rPr>
          <w:lang w:val="en-US"/>
        </w:rPr>
        <w:t>(fig 1.a)</w:t>
      </w:r>
    </w:p>
    <w:p w14:paraId="65E0B556" w14:textId="112EAF37" w:rsidR="007F61BC" w:rsidRPr="007F61BC" w:rsidRDefault="00C01382" w:rsidP="00A114E1">
      <w:pPr>
        <w:jc w:val="both"/>
        <w:rPr>
          <w:rFonts w:ascii="Times New Roman" w:eastAsiaTheme="minorEastAsia" w:hAnsi="Times New Roman" w:cs="Times New Roman"/>
          <w:color w:val="FF0000"/>
          <w:lang w:val="en-US"/>
        </w:rPr>
      </w:pPr>
      <w:r w:rsidRPr="0018083B">
        <w:rPr>
          <w:rFonts w:ascii="Times New Roman" w:hAnsi="Times New Roman" w:cs="Times New Roman"/>
          <w:color w:val="FF0000"/>
          <w:lang w:val="en-US"/>
        </w:rPr>
        <w:t xml:space="preserve">The hot </w:t>
      </w:r>
      <w:r w:rsidR="0018083B" w:rsidRPr="0018083B">
        <w:rPr>
          <w:rFonts w:ascii="Times New Roman" w:hAnsi="Times New Roman" w:cs="Times New Roman"/>
          <w:color w:val="FF0000"/>
          <w:lang w:val="en-US"/>
        </w:rPr>
        <w:t>and pressurized CO</w:t>
      </w:r>
      <w:r w:rsidR="0018083B" w:rsidRPr="0018083B">
        <w:rPr>
          <w:rFonts w:ascii="Times New Roman" w:hAnsi="Times New Roman" w:cs="Times New Roman"/>
          <w:color w:val="FF0000"/>
          <w:vertAlign w:val="subscript"/>
          <w:lang w:val="en-US"/>
        </w:rPr>
        <w:t>2</w:t>
      </w:r>
      <w:r w:rsidR="0018083B" w:rsidRPr="0018083B">
        <w:rPr>
          <w:rFonts w:ascii="Times New Roman" w:hAnsi="Times New Roman" w:cs="Times New Roman"/>
          <w:color w:val="FF0000"/>
          <w:lang w:val="en-US"/>
        </w:rPr>
        <w:t xml:space="preserve"> that is extracted from the geothermal system is </w:t>
      </w:r>
      <w:proofErr w:type="spellStart"/>
      <w:r w:rsidR="0018083B" w:rsidRPr="0018083B">
        <w:rPr>
          <w:rFonts w:ascii="Times New Roman" w:hAnsi="Times New Roman" w:cs="Times New Roman"/>
          <w:color w:val="FF0000"/>
          <w:lang w:val="en-US"/>
        </w:rPr>
        <w:t>splitted</w:t>
      </w:r>
      <w:proofErr w:type="spellEnd"/>
      <w:r w:rsidR="0018083B" w:rsidRPr="0018083B">
        <w:rPr>
          <w:rFonts w:ascii="Times New Roman" w:hAnsi="Times New Roman" w:cs="Times New Roman"/>
          <w:color w:val="FF0000"/>
          <w:lang w:val="en-US"/>
        </w:rPr>
        <w:t xml:space="preserve"> with some of the flow being directed to the main turbine (TURB-1) and the rest being directed to the heat pump section. The ratio between the flow rates is defined according to the parameter </w:t>
      </w:r>
      <m:oMath>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oMath>
      <w:r w:rsidR="0018083B" w:rsidRPr="0018083B">
        <w:rPr>
          <w:rFonts w:ascii="Times New Roman" w:eastAsiaTheme="minorEastAsia" w:hAnsi="Times New Roman" w:cs="Times New Roman"/>
          <w:color w:val="FF0000"/>
          <w:lang w:val="en-US"/>
        </w:rPr>
        <w:t>:</w:t>
      </w:r>
    </w:p>
    <w:tbl>
      <w:tblPr>
        <w:tblStyle w:val="Grigliatabella"/>
        <w:tblW w:w="98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18083B" w:rsidRPr="0018083B" w14:paraId="7E716D5F" w14:textId="77777777" w:rsidTr="00794B74">
        <w:trPr>
          <w:trHeight w:val="1017"/>
        </w:trPr>
        <w:tc>
          <w:tcPr>
            <w:tcW w:w="7987" w:type="dxa"/>
            <w:vAlign w:val="center"/>
          </w:tcPr>
          <w:p w14:paraId="68F0CFE0" w14:textId="77777777" w:rsidR="0018083B" w:rsidRPr="0018083B" w:rsidRDefault="0018083B" w:rsidP="00794B74">
            <w:pPr>
              <w:jc w:val="center"/>
              <w:rPr>
                <w:rFonts w:ascii="Times New Roman" w:hAnsi="Times New Roman" w:cs="Times New Roman"/>
                <w:color w:val="FF0000"/>
                <w:lang w:val="en-US"/>
              </w:rPr>
            </w:pPr>
            <m:oMathPara>
              <m:oMath>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r>
                  <w:rPr>
                    <w:rFonts w:ascii="Cambria Math" w:hAnsi="Cambria Math" w:cs="Times New Roman"/>
                    <w:color w:val="FF0000"/>
                    <w:lang w:val="en-US"/>
                  </w:rPr>
                  <m:t xml:space="preserve">= </m:t>
                </m:r>
                <m:f>
                  <m:fPr>
                    <m:ctrlPr>
                      <w:rPr>
                        <w:rFonts w:ascii="Cambria Math" w:hAnsi="Cambria Math" w:cs="Times New Roman"/>
                        <w:i/>
                        <w:color w:val="FF0000"/>
                        <w:lang w:val="en-US"/>
                      </w:rPr>
                    </m:ctrlPr>
                  </m:fPr>
                  <m:num>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TURB-1</m:t>
                        </m:r>
                      </m:sub>
                    </m:sSub>
                  </m:num>
                  <m:den>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sSub>
                          <m:sSubPr>
                            <m:ctrlPr>
                              <w:rPr>
                                <w:rFonts w:ascii="Cambria Math" w:hAnsi="Cambria Math" w:cs="Times New Roman"/>
                                <w:i/>
                                <w:color w:val="FF0000"/>
                                <w:lang w:val="en-US"/>
                              </w:rPr>
                            </m:ctrlPr>
                          </m:sSubPr>
                          <m:e>
                            <m:r>
                              <w:rPr>
                                <w:rFonts w:ascii="Cambria Math" w:hAnsi="Cambria Math" w:cs="Times New Roman"/>
                                <w:color w:val="FF0000"/>
                                <w:lang w:val="en-US"/>
                              </w:rPr>
                              <m:t>sC0</m:t>
                            </m:r>
                          </m:e>
                          <m:sub>
                            <m:r>
                              <w:rPr>
                                <w:rFonts w:ascii="Cambria Math" w:hAnsi="Cambria Math" w:cs="Times New Roman"/>
                                <w:color w:val="FF0000"/>
                                <w:lang w:val="en-US"/>
                              </w:rPr>
                              <m:t>2</m:t>
                            </m:r>
                          </m:sub>
                        </m:sSub>
                      </m:sub>
                    </m:sSub>
                  </m:den>
                </m:f>
                <m:r>
                  <w:rPr>
                    <w:rFonts w:ascii="Cambria Math" w:hAnsi="Cambria Math" w:cs="Times New Roman"/>
                    <w:color w:val="FF0000"/>
                    <w:lang w:val="en-US"/>
                  </w:rPr>
                  <m:t xml:space="preserve"> </m:t>
                </m:r>
              </m:oMath>
            </m:oMathPara>
          </w:p>
        </w:tc>
        <w:tc>
          <w:tcPr>
            <w:tcW w:w="1880" w:type="dxa"/>
            <w:vAlign w:val="center"/>
          </w:tcPr>
          <w:p w14:paraId="7963A302" w14:textId="4D7E8C68" w:rsidR="0018083B" w:rsidRPr="0018083B" w:rsidRDefault="0018083B" w:rsidP="00794B74">
            <w:pPr>
              <w:jc w:val="center"/>
              <w:rPr>
                <w:rFonts w:ascii="Times New Roman" w:hAnsi="Times New Roman" w:cs="Times New Roman"/>
                <w:color w:val="FF0000"/>
                <w:lang w:val="en-US"/>
              </w:rPr>
            </w:pPr>
            <w:r w:rsidRPr="0018083B">
              <w:rPr>
                <w:rFonts w:ascii="Times New Roman" w:hAnsi="Times New Roman" w:cs="Times New Roman"/>
                <w:color w:val="FF0000"/>
                <w:lang w:val="en-US"/>
              </w:rPr>
              <w:t>(3.</w:t>
            </w:r>
            <w:r w:rsidRPr="0018083B">
              <w:rPr>
                <w:rFonts w:ascii="Times New Roman" w:hAnsi="Times New Roman" w:cs="Times New Roman"/>
                <w:color w:val="FF0000"/>
                <w:lang w:val="en-US"/>
              </w:rPr>
              <w:t>1</w:t>
            </w:r>
            <w:r w:rsidRPr="0018083B">
              <w:rPr>
                <w:rFonts w:ascii="Times New Roman" w:hAnsi="Times New Roman" w:cs="Times New Roman"/>
                <w:color w:val="FF0000"/>
                <w:lang w:val="en-US"/>
              </w:rPr>
              <w:t>)</w:t>
            </w:r>
          </w:p>
        </w:tc>
      </w:tr>
    </w:tbl>
    <w:p w14:paraId="58A5BF11" w14:textId="6C4D5C32" w:rsidR="00AF23E4" w:rsidRPr="00883DA9" w:rsidRDefault="0018083B" w:rsidP="00A114E1">
      <w:pPr>
        <w:jc w:val="both"/>
        <w:rPr>
          <w:rFonts w:ascii="Times New Roman" w:hAnsi="Times New Roman" w:cs="Times New Roman"/>
          <w:lang w:val="en-US"/>
        </w:rPr>
      </w:pPr>
      <w:r w:rsidRPr="0018083B">
        <w:rPr>
          <w:rFonts w:ascii="Times New Roman" w:hAnsi="Times New Roman" w:cs="Times New Roman"/>
          <w:color w:val="FF0000"/>
        </w:rPr>
        <w:t xml:space="preserve">In the heat pump section, </w:t>
      </w:r>
      <w:r>
        <w:rPr>
          <w:rFonts w:ascii="Times New Roman" w:hAnsi="Times New Roman" w:cs="Times New Roman"/>
        </w:rPr>
        <w:t>a</w:t>
      </w:r>
      <w:r w:rsidR="00A114E1" w:rsidRPr="00A114E1">
        <w:rPr>
          <w:rFonts w:ascii="Times New Roman" w:hAnsi="Times New Roman" w:cs="Times New Roman"/>
          <w:lang w:val="en-US"/>
        </w:rPr>
        <w:t xml:space="preserve"> steam drum arrangement, as shown in </w:t>
      </w:r>
      <w:r w:rsidR="00A114E1" w:rsidRPr="00A114E1">
        <w:rPr>
          <w:rFonts w:ascii="Times New Roman" w:hAnsi="Times New Roman" w:cs="Times New Roman"/>
          <w:i/>
          <w:lang w:val="en-US"/>
        </w:rPr>
        <w:t>Figure 4</w:t>
      </w:r>
      <w:r w:rsidR="00A114E1" w:rsidRPr="00A114E1">
        <w:rPr>
          <w:rFonts w:ascii="Times New Roman" w:hAnsi="Times New Roman" w:cs="Times New Roman"/>
          <w:lang w:val="en-US"/>
        </w:rPr>
        <w:t>, was selected for the steam generation section. This configuration is more practical than a typical shell-and-tube heat exchanger, given the high pressure expected on the sCO</w:t>
      </w:r>
      <w:r w:rsidR="00A114E1" w:rsidRPr="00252F75">
        <w:rPr>
          <w:rFonts w:ascii="Times New Roman" w:hAnsi="Times New Roman" w:cs="Times New Roman"/>
          <w:vertAlign w:val="subscript"/>
          <w:lang w:val="en-US"/>
        </w:rPr>
        <w:t>2</w:t>
      </w:r>
      <w:r w:rsidR="00A114E1" w:rsidRPr="00A114E1">
        <w:rPr>
          <w:rFonts w:ascii="Times New Roman" w:hAnsi="Times New Roman" w:cs="Times New Roman"/>
          <w:lang w:val="en-US"/>
        </w:rPr>
        <w:t xml:space="preserve"> side. The mass ratio between sCO</w:t>
      </w:r>
      <w:r w:rsidR="00A114E1" w:rsidRPr="00252F75">
        <w:rPr>
          <w:rFonts w:ascii="Times New Roman" w:hAnsi="Times New Roman" w:cs="Times New Roman"/>
          <w:vertAlign w:val="subscript"/>
          <w:lang w:val="en-US"/>
        </w:rPr>
        <w:t>2</w:t>
      </w:r>
      <w:r w:rsidR="00A114E1" w:rsidRPr="00A114E1">
        <w:rPr>
          <w:rFonts w:ascii="Times New Roman" w:hAnsi="Times New Roman" w:cs="Times New Roman"/>
          <w:lang w:val="en-US"/>
        </w:rPr>
        <w:t xml:space="preserve"> and water in the heat exchanger was chosen to maximize heat transfer efficiency by coupling the heat capacities of the fluids</w:t>
      </w:r>
      <w:r w:rsidR="00CB3494" w:rsidRPr="00883DA9">
        <w:rPr>
          <w:rFonts w:ascii="Times New Roman" w:hAnsi="Times New Roman" w:cs="Times New Roman"/>
          <w:lang w:val="en-US"/>
        </w:rPr>
        <w:t>:</w:t>
      </w:r>
    </w:p>
    <w:tbl>
      <w:tblPr>
        <w:tblStyle w:val="Grigliatabella"/>
        <w:tblW w:w="98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5F0478" w:rsidRPr="00883DA9" w14:paraId="71198B2C" w14:textId="77777777" w:rsidTr="006B7F86">
        <w:trPr>
          <w:trHeight w:val="1017"/>
        </w:trPr>
        <w:tc>
          <w:tcPr>
            <w:tcW w:w="7987" w:type="dxa"/>
            <w:vAlign w:val="center"/>
          </w:tcPr>
          <w:p w14:paraId="7A16D314" w14:textId="19313B54" w:rsidR="005F0478" w:rsidRPr="00883DA9" w:rsidRDefault="00F16E79" w:rsidP="006B7F86">
            <w:pPr>
              <w:jc w:val="center"/>
              <w:rPr>
                <w:rFonts w:ascii="Times New Roman" w:hAnsi="Times New Roman" w:cs="Times New Roman"/>
                <w:lang w:val="en-US"/>
              </w:rPr>
            </w:pPr>
            <m:oMathPara>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water ratio</m:t>
                    </m:r>
                  </m:sub>
                </m:sSub>
                <m:r>
                  <w:rPr>
                    <w:rFonts w:ascii="Cambria Math" w:hAnsi="Cambria Math" w:cs="Times New Roman"/>
                    <w:lang w:val="en-US"/>
                  </w:rPr>
                  <m:t xml:space="preserve">= </m:t>
                </m:r>
                <m:f>
                  <m:fPr>
                    <m:ctrlPr>
                      <w:rPr>
                        <w:rFonts w:ascii="Cambria Math" w:hAnsi="Cambria Math" w:cs="Times New Roman"/>
                        <w:i/>
                        <w:lang w:val="en-US"/>
                      </w:rPr>
                    </m:ctrlPr>
                  </m:fPr>
                  <m:num>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sSub>
                          <m:sSubPr>
                            <m:ctrlPr>
                              <w:rPr>
                                <w:rFonts w:ascii="Cambria Math" w:hAnsi="Cambria Math" w:cs="Times New Roman"/>
                                <w:i/>
                                <w:lang w:val="en-US"/>
                              </w:rPr>
                            </m:ctrlPr>
                          </m:sSubPr>
                          <m:e>
                            <m:r>
                              <w:rPr>
                                <w:rFonts w:ascii="Cambria Math" w:hAnsi="Cambria Math" w:cs="Times New Roman"/>
                                <w:lang w:val="en-US"/>
                              </w:rPr>
                              <m:t>sC0</m:t>
                            </m:r>
                          </m:e>
                          <m:sub>
                            <m:r>
                              <w:rPr>
                                <w:rFonts w:ascii="Cambria Math" w:hAnsi="Cambria Math" w:cs="Times New Roman"/>
                                <w:lang w:val="en-US"/>
                              </w:rPr>
                              <m:t>2</m:t>
                            </m:r>
                          </m:sub>
                        </m:sSub>
                      </m:sub>
                    </m:sSub>
                  </m:num>
                  <m:den>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water</m:t>
                        </m:r>
                      </m:sub>
                    </m:sSub>
                  </m:den>
                </m:f>
                <m:r>
                  <w:rPr>
                    <w:rFonts w:ascii="Cambria Math" w:hAnsi="Cambria Math" w:cs="Times New Roman"/>
                    <w:lang w:val="en-US"/>
                  </w:rPr>
                  <m:t xml:space="preserve">= </m:t>
                </m:r>
                <m:f>
                  <m:fPr>
                    <m:ctrlPr>
                      <w:rPr>
                        <w:rFonts w:ascii="Cambria Math" w:hAnsi="Cambria Math" w:cs="Times New Roman"/>
                        <w:i/>
                        <w:lang w:val="en-US"/>
                      </w:rPr>
                    </m:ctrlPr>
                  </m:fPr>
                  <m:num>
                    <m:sSub>
                      <m:sSubPr>
                        <m:ctrlPr>
                          <w:rPr>
                            <w:rFonts w:ascii="Cambria Math" w:hAnsi="Cambria Math" w:cs="Times New Roman"/>
                            <w:i/>
                            <w:lang w:val="en-US"/>
                          </w:rPr>
                        </m:ctrlPr>
                      </m:sSubPr>
                      <m:e>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e>
                          <m:sub>
                            <m:sSub>
                              <m:sSubPr>
                                <m:ctrlPr>
                                  <w:rPr>
                                    <w:rFonts w:ascii="Cambria Math" w:hAnsi="Cambria Math" w:cs="Times New Roman"/>
                                    <w:i/>
                                    <w:lang w:val="en-US"/>
                                  </w:rPr>
                                </m:ctrlPr>
                              </m:sSubPr>
                              <m:e>
                                <m:r>
                                  <w:rPr>
                                    <w:rFonts w:ascii="Cambria Math" w:hAnsi="Cambria Math" w:cs="Times New Roman"/>
                                    <w:lang w:val="en-US"/>
                                  </w:rPr>
                                  <m:t>sC0</m:t>
                                </m:r>
                              </m:e>
                              <m:sub>
                                <m:r>
                                  <w:rPr>
                                    <w:rFonts w:ascii="Cambria Math" w:hAnsi="Cambria Math" w:cs="Times New Roman"/>
                                    <w:lang w:val="en-US"/>
                                  </w:rPr>
                                  <m:t>2</m:t>
                                </m:r>
                              </m:sub>
                            </m:sSub>
                          </m:sub>
                        </m:sSub>
                      </m:e>
                      <m:sub>
                        <m:r>
                          <w:rPr>
                            <w:rFonts w:ascii="Cambria Math" w:hAnsi="Cambria Math" w:cs="Times New Roman"/>
                            <w:lang w:val="en-US"/>
                          </w:rPr>
                          <m:t>mean</m:t>
                        </m:r>
                      </m:sub>
                    </m:sSub>
                  </m:num>
                  <m:den>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e>
                      <m:sub>
                        <m:r>
                          <w:rPr>
                            <w:rFonts w:ascii="Cambria Math" w:hAnsi="Cambria Math" w:cs="Times New Roman"/>
                            <w:lang w:val="en-US"/>
                          </w:rPr>
                          <m:t>water</m:t>
                        </m:r>
                      </m:sub>
                    </m:sSub>
                  </m:den>
                </m:f>
              </m:oMath>
            </m:oMathPara>
          </w:p>
        </w:tc>
        <w:tc>
          <w:tcPr>
            <w:tcW w:w="1880" w:type="dxa"/>
            <w:vAlign w:val="center"/>
          </w:tcPr>
          <w:p w14:paraId="58AC9D40" w14:textId="6914E8A0" w:rsidR="005F0478" w:rsidRPr="00883DA9" w:rsidRDefault="006B7F86" w:rsidP="006B7F86">
            <w:pPr>
              <w:jc w:val="center"/>
              <w:rPr>
                <w:rFonts w:ascii="Times New Roman" w:hAnsi="Times New Roman" w:cs="Times New Roman"/>
                <w:lang w:val="en-US"/>
              </w:rPr>
            </w:pPr>
            <w:r w:rsidRPr="00883DA9">
              <w:rPr>
                <w:rFonts w:ascii="Times New Roman" w:hAnsi="Times New Roman" w:cs="Times New Roman"/>
                <w:lang w:val="en-US"/>
              </w:rPr>
              <w:t>(</w:t>
            </w:r>
            <w:r w:rsidR="00457B44" w:rsidRPr="00883DA9">
              <w:rPr>
                <w:rFonts w:ascii="Times New Roman" w:hAnsi="Times New Roman" w:cs="Times New Roman"/>
                <w:lang w:val="en-US"/>
              </w:rPr>
              <w:t>3</w:t>
            </w:r>
            <w:r w:rsidRPr="00883DA9">
              <w:rPr>
                <w:rFonts w:ascii="Times New Roman" w:hAnsi="Times New Roman" w:cs="Times New Roman"/>
                <w:lang w:val="en-US"/>
              </w:rPr>
              <w:t>.</w:t>
            </w:r>
            <w:r w:rsidR="0018083B">
              <w:rPr>
                <w:rFonts w:ascii="Times New Roman" w:hAnsi="Times New Roman" w:cs="Times New Roman"/>
                <w:lang w:val="en-US"/>
              </w:rPr>
              <w:t>2</w:t>
            </w:r>
            <w:r w:rsidRPr="00883DA9">
              <w:rPr>
                <w:rFonts w:ascii="Times New Roman" w:hAnsi="Times New Roman" w:cs="Times New Roman"/>
                <w:lang w:val="en-US"/>
              </w:rPr>
              <w:t>)</w:t>
            </w:r>
          </w:p>
        </w:tc>
      </w:tr>
    </w:tbl>
    <w:p w14:paraId="0E521B87" w14:textId="1D9E934C" w:rsidR="00D121E0" w:rsidRPr="00C01382" w:rsidRDefault="0018083B" w:rsidP="00D121E0">
      <w:pPr>
        <w:spacing w:before="240"/>
        <w:jc w:val="both"/>
        <w:rPr>
          <w:rFonts w:ascii="Times New Roman" w:eastAsiaTheme="minorEastAsia" w:hAnsi="Times New Roman" w:cs="Times New Roman"/>
          <w:color w:val="FF0000"/>
          <w:lang w:val="en-US"/>
        </w:rPr>
      </w:pPr>
      <w:r w:rsidRPr="0018083B">
        <w:rPr>
          <w:rFonts w:ascii="Times New Roman" w:hAnsi="Times New Roman" w:cs="Times New Roman"/>
          <w:color w:val="FF0000"/>
          <w:lang w:val="en-US"/>
        </w:rPr>
        <w:t xml:space="preserve">In the water side of the heat exchanger, to prevent water vaporization into the heat exchanger itself. </w:t>
      </w:r>
      <w:r w:rsidR="00F55B0B" w:rsidRPr="00883DA9">
        <w:rPr>
          <w:rFonts w:ascii="Times New Roman" w:hAnsi="Times New Roman" w:cs="Times New Roman"/>
          <w:lang w:val="en-US"/>
        </w:rPr>
        <w:t xml:space="preserve">After the </w:t>
      </w:r>
      <w:r w:rsidR="009E65A7" w:rsidRPr="00883DA9">
        <w:rPr>
          <w:rFonts w:ascii="Times New Roman" w:hAnsi="Times New Roman" w:cs="Times New Roman"/>
          <w:lang w:val="en-US"/>
        </w:rPr>
        <w:t>heat exchanger</w:t>
      </w:r>
      <w:r w:rsidR="009B6CFA" w:rsidRPr="00883DA9">
        <w:rPr>
          <w:rFonts w:ascii="Times New Roman" w:hAnsi="Times New Roman" w:cs="Times New Roman"/>
          <w:lang w:val="en-US"/>
        </w:rPr>
        <w:t>,</w:t>
      </w:r>
      <w:r w:rsidR="009E65A7" w:rsidRPr="00883DA9">
        <w:rPr>
          <w:rFonts w:ascii="Times New Roman" w:hAnsi="Times New Roman" w:cs="Times New Roman"/>
          <w:lang w:val="en-US"/>
        </w:rPr>
        <w:t xml:space="preserve"> </w:t>
      </w:r>
      <w:r w:rsidR="004013AB" w:rsidRPr="00883DA9">
        <w:rPr>
          <w:rFonts w:ascii="Times New Roman" w:hAnsi="Times New Roman" w:cs="Times New Roman"/>
          <w:lang w:val="en-US"/>
        </w:rPr>
        <w:t>the hot water</w:t>
      </w:r>
      <w:r w:rsidR="009E65A7" w:rsidRPr="00883DA9">
        <w:rPr>
          <w:rFonts w:ascii="Times New Roman" w:hAnsi="Times New Roman" w:cs="Times New Roman"/>
          <w:lang w:val="en-US"/>
        </w:rPr>
        <w:t xml:space="preserve"> is expanded in a valve to reach the pressure of the steam drum.</w:t>
      </w:r>
      <w:r w:rsidR="00C01382">
        <w:rPr>
          <w:rFonts w:ascii="Times New Roman" w:hAnsi="Times New Roman" w:cs="Times New Roman"/>
          <w:lang w:val="en-US"/>
        </w:rPr>
        <w:t xml:space="preserve"> The ratio between the flow of steam generated and the flow of CO</w:t>
      </w:r>
      <w:r w:rsidR="00C01382" w:rsidRPr="00C01382">
        <w:rPr>
          <w:rFonts w:ascii="Times New Roman" w:hAnsi="Times New Roman" w:cs="Times New Roman"/>
          <w:vertAlign w:val="subscript"/>
          <w:lang w:val="en-US"/>
        </w:rPr>
        <w:t>2</w:t>
      </w:r>
      <w:r w:rsidR="00C01382">
        <w:rPr>
          <w:rFonts w:ascii="Times New Roman" w:hAnsi="Times New Roman" w:cs="Times New Roman"/>
          <w:lang w:val="en-US"/>
        </w:rPr>
        <w:t xml:space="preserve"> that has to be circulated into the well</w:t>
      </w:r>
      <w:r w:rsidR="00CB3494" w:rsidRPr="00883DA9">
        <w:rPr>
          <w:rFonts w:ascii="Times New Roman" w:hAnsi="Times New Roman" w:cs="Times New Roman"/>
          <w:lang w:val="en-US"/>
        </w:rPr>
        <w:t xml:space="preserve"> </w:t>
      </w:r>
      <w:r w:rsidR="00C01382">
        <w:rPr>
          <w:rFonts w:ascii="Times New Roman" w:hAnsi="Times New Roman" w:cs="Times New Roman"/>
          <w:lang w:val="en-US"/>
        </w:rPr>
        <w:t>(</w:t>
      </w:r>
      <w:r w:rsidR="00C01382">
        <w:rPr>
          <w:rFonts w:ascii="Times New Roman" w:eastAsiaTheme="minorEastAsia" w:hAnsi="Times New Roman" w:cs="Times New Roman"/>
          <w:lang w:val="en-US"/>
        </w:rPr>
        <w:t xml:space="preserve">called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00C01382">
        <w:rPr>
          <w:rFonts w:ascii="Times New Roman" w:eastAsiaTheme="minorEastAsia" w:hAnsi="Times New Roman" w:cs="Times New Roman"/>
          <w:lang w:val="en-US"/>
        </w:rPr>
        <w:t xml:space="preserve">) </w:t>
      </w:r>
      <w:r w:rsidR="00CB3494" w:rsidRPr="00883DA9">
        <w:rPr>
          <w:rFonts w:ascii="Times New Roman" w:eastAsiaTheme="minorEastAsia" w:hAnsi="Times New Roman" w:cs="Times New Roman"/>
          <w:lang w:val="en-US"/>
        </w:rPr>
        <w:t>can be then immediately calculated considering the resulting vapour quality after the expansion</w:t>
      </w:r>
      <w:r w:rsidR="003837D5" w:rsidRPr="00883DA9">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exp</m:t>
            </m:r>
          </m:sub>
        </m:sSub>
      </m:oMath>
      <w:r w:rsidR="003837D5" w:rsidRPr="00883DA9">
        <w:rPr>
          <w:rFonts w:ascii="Times New Roman" w:eastAsiaTheme="minorEastAsia" w:hAnsi="Times New Roman" w:cs="Times New Roman"/>
          <w:lang w:val="en-US"/>
        </w:rPr>
        <w:t>)</w:t>
      </w:r>
      <w:r w:rsidR="00C01382">
        <w:rPr>
          <w:rFonts w:ascii="Times New Roman" w:eastAsiaTheme="minorEastAsia" w:hAnsi="Times New Roman" w:cs="Times New Roman"/>
          <w:lang w:val="en-US"/>
        </w:rPr>
        <w:t xml:space="preserve"> </w:t>
      </w:r>
      <w:r w:rsidR="00C01382" w:rsidRPr="00C01382">
        <w:rPr>
          <w:rFonts w:ascii="Times New Roman" w:eastAsiaTheme="minorEastAsia" w:hAnsi="Times New Roman" w:cs="Times New Roman"/>
          <w:color w:val="FF0000"/>
          <w:lang w:val="en-US"/>
        </w:rPr>
        <w:t xml:space="preserve">and the amount of </w:t>
      </w:r>
      <w:r w:rsidR="00C01382" w:rsidRPr="00C01382">
        <w:rPr>
          <w:rFonts w:ascii="Times New Roman" w:hAnsi="Times New Roman" w:cs="Times New Roman"/>
          <w:color w:val="FF0000"/>
          <w:lang w:val="en-US"/>
        </w:rPr>
        <w:t>CO</w:t>
      </w:r>
      <w:r w:rsidR="00C01382" w:rsidRPr="00C01382">
        <w:rPr>
          <w:rFonts w:ascii="Times New Roman" w:hAnsi="Times New Roman" w:cs="Times New Roman"/>
          <w:color w:val="FF0000"/>
          <w:vertAlign w:val="subscript"/>
          <w:lang w:val="en-US"/>
        </w:rPr>
        <w:t>2</w:t>
      </w:r>
      <w:r w:rsidR="00C01382" w:rsidRPr="00C01382">
        <w:rPr>
          <w:rFonts w:ascii="Times New Roman" w:eastAsiaTheme="minorEastAsia" w:hAnsi="Times New Roman" w:cs="Times New Roman"/>
          <w:color w:val="FF0000"/>
          <w:lang w:val="en-US"/>
        </w:rPr>
        <w:t xml:space="preserve"> that is directed to TURB-1 (</w:t>
      </w:r>
      <m:oMath>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oMath>
      <w:r w:rsidR="00C01382" w:rsidRPr="00C01382">
        <w:rPr>
          <w:rFonts w:ascii="Times New Roman" w:eastAsiaTheme="minorEastAsia" w:hAnsi="Times New Roman" w:cs="Times New Roman"/>
          <w:color w:val="FF0000"/>
          <w:lang w:val="en-US"/>
        </w:rPr>
        <w:t>):</w:t>
      </w:r>
    </w:p>
    <w:tbl>
      <w:tblPr>
        <w:tblStyle w:val="Grigliatabella"/>
        <w:tblW w:w="98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CB3494" w:rsidRPr="00426267" w14:paraId="71B0472F" w14:textId="77777777">
        <w:trPr>
          <w:trHeight w:val="1017"/>
        </w:trPr>
        <w:tc>
          <w:tcPr>
            <w:tcW w:w="7987" w:type="dxa"/>
            <w:vAlign w:val="center"/>
          </w:tcPr>
          <w:p w14:paraId="05AF450D" w14:textId="4A052318" w:rsidR="00CB3494" w:rsidRPr="00426267" w:rsidRDefault="00F16E79">
            <w:pP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ratio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steam</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sC0</m:t>
                            </m:r>
                          </m:e>
                          <m:sub>
                            <m:r>
                              <w:rPr>
                                <w:rFonts w:ascii="Cambria Math" w:hAnsi="Cambria Math"/>
                              </w:rPr>
                              <m:t>2</m:t>
                            </m:r>
                          </m:sub>
                        </m:sSub>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water</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sC0</m:t>
                            </m:r>
                          </m:e>
                          <m:sub>
                            <m:r>
                              <w:rPr>
                                <w:rFonts w:ascii="Cambria Math" w:hAnsi="Cambria Math"/>
                              </w:rPr>
                              <m:t>2</m:t>
                            </m:r>
                          </m:sub>
                        </m:sSub>
                      </m:sub>
                    </m:sSub>
                  </m:den>
                </m:f>
                <m:d>
                  <m:dPr>
                    <m:ctrlPr>
                      <w:rPr>
                        <w:rFonts w:ascii="Cambria Math" w:eastAsiaTheme="minorEastAsia" w:hAnsi="Cambria Math" w:cs="Times New Roman"/>
                        <w:i/>
                        <w:color w:val="FF0000"/>
                        <w:lang w:val="en-US"/>
                      </w:rPr>
                    </m:ctrlPr>
                  </m:dPr>
                  <m:e>
                    <m:r>
                      <w:rPr>
                        <w:rFonts w:ascii="Cambria Math" w:eastAsiaTheme="minorEastAsia" w:hAnsi="Cambria Math" w:cs="Times New Roman"/>
                        <w:color w:val="FF0000"/>
                        <w:lang w:val="en-US"/>
                      </w:rPr>
                      <m:t>1-</m:t>
                    </m:r>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e>
                </m:d>
                <m:r>
                  <w:rPr>
                    <w:rFonts w:ascii="Cambria Math" w:eastAsiaTheme="minorEastAsia" w:hAnsi="Cambria Math" w:cs="Times New Roman"/>
                    <w:color w:val="FF0000"/>
                    <w:lang w:val="en-US"/>
                  </w:rPr>
                  <m:t xml:space="preserve">= </m:t>
                </m:r>
                <m:f>
                  <m:fPr>
                    <m:ctrlPr>
                      <w:rPr>
                        <w:rFonts w:ascii="Cambria Math" w:hAnsi="Cambria Math" w:cs="Times New Roman"/>
                        <w:i/>
                        <w:color w:val="FF0000"/>
                        <w:lang w:val="en-US"/>
                      </w:rPr>
                    </m:ctrlPr>
                  </m:fPr>
                  <m:num>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exp</m:t>
                        </m:r>
                      </m:sub>
                    </m:sSub>
                    <m:r>
                      <w:rPr>
                        <w:rFonts w:ascii="Cambria Math" w:hAnsi="Cambria Math" w:cs="Times New Roman"/>
                        <w:color w:val="FF0000"/>
                        <w:lang w:val="en-US"/>
                      </w:rPr>
                      <m:t xml:space="preserve"> </m:t>
                    </m:r>
                    <m:d>
                      <m:dPr>
                        <m:ctrlPr>
                          <w:rPr>
                            <w:rFonts w:ascii="Cambria Math" w:eastAsiaTheme="minorEastAsia" w:hAnsi="Cambria Math" w:cs="Times New Roman"/>
                            <w:i/>
                            <w:color w:val="FF0000"/>
                            <w:lang w:val="en-US"/>
                          </w:rPr>
                        </m:ctrlPr>
                      </m:dPr>
                      <m:e>
                        <m:r>
                          <w:rPr>
                            <w:rFonts w:ascii="Cambria Math" w:eastAsiaTheme="minorEastAsia" w:hAnsi="Cambria Math" w:cs="Times New Roman"/>
                            <w:color w:val="FF0000"/>
                            <w:lang w:val="en-US"/>
                          </w:rPr>
                          <m:t>1-</m:t>
                        </m:r>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e>
                    </m:d>
                  </m:num>
                  <m:den>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water ratio</m:t>
                        </m:r>
                      </m:sub>
                    </m:sSub>
                  </m:den>
                </m:f>
              </m:oMath>
            </m:oMathPara>
          </w:p>
        </w:tc>
        <w:tc>
          <w:tcPr>
            <w:tcW w:w="1880" w:type="dxa"/>
            <w:vAlign w:val="center"/>
          </w:tcPr>
          <w:p w14:paraId="2FF8AA76" w14:textId="7CB8494C" w:rsidR="00CB3494" w:rsidRPr="00426267" w:rsidRDefault="00CB3494">
            <w:pPr>
              <w:jc w:val="center"/>
            </w:pPr>
            <w:r w:rsidRPr="00426267">
              <w:t>(3.</w:t>
            </w:r>
            <w:r w:rsidR="0018083B">
              <w:t>3</w:t>
            </w:r>
            <w:r w:rsidRPr="00426267">
              <w:t>)</w:t>
            </w:r>
          </w:p>
        </w:tc>
      </w:tr>
    </w:tbl>
    <w:p w14:paraId="627E0E9F" w14:textId="38F020CF" w:rsidR="003837D5" w:rsidRPr="00883DA9" w:rsidRDefault="003837D5" w:rsidP="005F1324">
      <w:pPr>
        <w:jc w:val="both"/>
        <w:rPr>
          <w:rFonts w:ascii="Times New Roman" w:hAnsi="Times New Roman" w:cs="Times New Roman"/>
          <w:lang w:val="en-US"/>
        </w:rPr>
      </w:pPr>
      <w:r w:rsidRPr="00883DA9">
        <w:rPr>
          <w:rFonts w:ascii="Times New Roman" w:hAnsi="Times New Roman" w:cs="Times New Roman"/>
          <w:lang w:val="en-US"/>
        </w:rPr>
        <w:t>After the heat exchanger</w:t>
      </w:r>
      <w:r w:rsidR="000D168E" w:rsidRPr="00883DA9">
        <w:rPr>
          <w:rFonts w:ascii="Times New Roman" w:hAnsi="Times New Roman" w:cs="Times New Roman"/>
          <w:lang w:val="en-US"/>
        </w:rPr>
        <w:t>,</w:t>
      </w:r>
      <w:r w:rsidRPr="00883DA9">
        <w:rPr>
          <w:rFonts w:ascii="Times New Roman" w:hAnsi="Times New Roman" w:cs="Times New Roman"/>
          <w:lang w:val="en-US"/>
        </w:rPr>
        <w:t xml:space="preserve"> the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is expanded to recover part of </w:t>
      </w:r>
      <w:r w:rsidR="23E6B9A2" w:rsidRPr="00883DA9">
        <w:rPr>
          <w:rFonts w:ascii="Times New Roman" w:hAnsi="Times New Roman" w:cs="Times New Roman"/>
          <w:lang w:val="en-US"/>
        </w:rPr>
        <w:t xml:space="preserve">the </w:t>
      </w:r>
      <w:r w:rsidRPr="00883DA9">
        <w:rPr>
          <w:rFonts w:ascii="Times New Roman" w:hAnsi="Times New Roman" w:cs="Times New Roman"/>
          <w:lang w:val="en-US"/>
        </w:rPr>
        <w:t>compress</w:t>
      </w:r>
      <w:r w:rsidR="711D18B0" w:rsidRPr="00883DA9">
        <w:rPr>
          <w:rFonts w:ascii="Times New Roman" w:hAnsi="Times New Roman" w:cs="Times New Roman"/>
          <w:lang w:val="en-US"/>
        </w:rPr>
        <w:t>or</w:t>
      </w:r>
      <w:r w:rsidRPr="00883DA9">
        <w:rPr>
          <w:rFonts w:ascii="Times New Roman" w:hAnsi="Times New Roman" w:cs="Times New Roman"/>
          <w:lang w:val="en-US"/>
        </w:rPr>
        <w:t xml:space="preserve"> </w:t>
      </w:r>
      <w:r w:rsidR="24160C13" w:rsidRPr="00883DA9">
        <w:rPr>
          <w:rFonts w:ascii="Times New Roman" w:hAnsi="Times New Roman" w:cs="Times New Roman"/>
          <w:lang w:val="en-US"/>
        </w:rPr>
        <w:t xml:space="preserve">power </w:t>
      </w:r>
      <w:r w:rsidRPr="00883DA9">
        <w:rPr>
          <w:rFonts w:ascii="Times New Roman" w:hAnsi="Times New Roman" w:cs="Times New Roman"/>
          <w:lang w:val="en-US"/>
        </w:rPr>
        <w:t xml:space="preserve">and cooled </w:t>
      </w:r>
      <w:r w:rsidR="00092CBA" w:rsidRPr="00883DA9">
        <w:rPr>
          <w:rFonts w:ascii="Times New Roman" w:hAnsi="Times New Roman" w:cs="Times New Roman"/>
          <w:lang w:val="en-US"/>
        </w:rPr>
        <w:t xml:space="preserve">to increase its density and to </w:t>
      </w:r>
      <w:r w:rsidR="004B316C" w:rsidRPr="00883DA9">
        <w:rPr>
          <w:rFonts w:ascii="Times New Roman" w:hAnsi="Times New Roman" w:cs="Times New Roman"/>
          <w:lang w:val="en-US"/>
        </w:rPr>
        <w:t>maximize</w:t>
      </w:r>
      <w:r w:rsidR="00092CBA" w:rsidRPr="00883DA9">
        <w:rPr>
          <w:rFonts w:ascii="Times New Roman" w:hAnsi="Times New Roman" w:cs="Times New Roman"/>
          <w:lang w:val="en-US"/>
        </w:rPr>
        <w:t xml:space="preserve"> the </w:t>
      </w:r>
      <w:r w:rsidR="008D7378">
        <w:rPr>
          <w:rFonts w:ascii="Times New Roman" w:hAnsi="Times New Roman" w:cs="Times New Roman"/>
          <w:lang w:val="en-US"/>
        </w:rPr>
        <w:t>thermosyphon</w:t>
      </w:r>
      <w:r w:rsidR="4CD1AB61" w:rsidRPr="00883DA9">
        <w:rPr>
          <w:rFonts w:ascii="Times New Roman" w:hAnsi="Times New Roman" w:cs="Times New Roman"/>
          <w:lang w:val="en-US"/>
        </w:rPr>
        <w:t xml:space="preserve"> </w:t>
      </w:r>
      <w:r w:rsidR="00092CBA" w:rsidRPr="00883DA9">
        <w:rPr>
          <w:rFonts w:ascii="Times New Roman" w:hAnsi="Times New Roman" w:cs="Times New Roman"/>
          <w:lang w:val="en-US"/>
        </w:rPr>
        <w:t>effect generated by the well.</w:t>
      </w:r>
    </w:p>
    <w:p w14:paraId="7906C410" w14:textId="1888FAB0" w:rsidR="00354AE1" w:rsidRPr="00883DA9" w:rsidRDefault="00354AE1" w:rsidP="00354AE1">
      <w:pPr>
        <w:spacing w:after="0"/>
        <w:jc w:val="both"/>
        <w:rPr>
          <w:rFonts w:ascii="Times New Roman" w:hAnsi="Times New Roman" w:cs="Times New Roman"/>
          <w:lang w:val="en-US"/>
        </w:rPr>
      </w:pPr>
      <w:r w:rsidRPr="00883DA9">
        <w:rPr>
          <w:rFonts w:ascii="Times New Roman" w:hAnsi="Times New Roman" w:cs="Times New Roman"/>
          <w:noProof/>
          <w:lang w:val="en-US"/>
        </w:rPr>
        <w:drawing>
          <wp:inline distT="0" distB="0" distL="0" distR="0" wp14:anchorId="55ECD07A" wp14:editId="7C83B4F8">
            <wp:extent cx="5833092" cy="35827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7156" cy="3585283"/>
                    </a:xfrm>
                    <a:prstGeom prst="rect">
                      <a:avLst/>
                    </a:prstGeom>
                    <a:noFill/>
                    <a:ln>
                      <a:noFill/>
                    </a:ln>
                  </pic:spPr>
                </pic:pic>
              </a:graphicData>
            </a:graphic>
          </wp:inline>
        </w:drawing>
      </w:r>
    </w:p>
    <w:p w14:paraId="257DE9A8" w14:textId="6A79A1FA" w:rsidR="0018083B" w:rsidRPr="0018083B" w:rsidRDefault="00354AE1" w:rsidP="0018083B">
      <w:pPr>
        <w:pStyle w:val="Didascalia"/>
        <w:spacing w:before="0"/>
        <w:jc w:val="both"/>
        <w:rPr>
          <w:rFonts w:ascii="Times New Roman" w:eastAsiaTheme="minorEastAsia" w:hAnsi="Times New Roman" w:cs="Times New Roman"/>
          <w:lang w:val="en-US"/>
        </w:rPr>
      </w:pPr>
      <w:r w:rsidRPr="00883DA9">
        <w:rPr>
          <w:rFonts w:ascii="Times New Roman" w:hAnsi="Times New Roman" w:cs="Times New Roman"/>
          <w:lang w:val="en-US"/>
        </w:rPr>
        <w:t>Figure 4 - Schematics of the HTHP steam generation system on a TH diagram.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transformation in green, water/steam transformation in blue. The enthalpy scale refers to water, the sCO2 enthalpy scale has been modified so that </w:t>
      </w:r>
      <m:oMath>
        <m:sSub>
          <m:sSubPr>
            <m:ctrlPr>
              <w:rPr>
                <w:rFonts w:ascii="Cambria Math" w:hAnsi="Cambria Math" w:cs="Times New Roman"/>
                <w:i w:val="0"/>
                <w:lang w:val="en-US"/>
              </w:rPr>
            </m:ctrlPr>
          </m:sSubPr>
          <m:e>
            <m:r>
              <w:rPr>
                <w:rFonts w:ascii="Cambria Math" w:hAnsi="Cambria Math" w:cs="Times New Roman"/>
                <w:lang w:val="en-US"/>
              </w:rPr>
              <m:t>Δh</m:t>
            </m:r>
          </m:e>
          <m:sub>
            <m:sSub>
              <m:sSubPr>
                <m:ctrlPr>
                  <w:rPr>
                    <w:rFonts w:ascii="Cambria Math" w:hAnsi="Cambria Math" w:cs="Times New Roman"/>
                    <w:lang w:val="en-US"/>
                  </w:rPr>
                </m:ctrlPr>
              </m:sSubPr>
              <m:e>
                <m:r>
                  <w:rPr>
                    <w:rFonts w:ascii="Cambria Math" w:hAnsi="Cambria Math" w:cs="Times New Roman"/>
                    <w:lang w:val="en-US"/>
                  </w:rPr>
                  <m:t>sCO</m:t>
                </m:r>
              </m:e>
              <m:sub>
                <m:r>
                  <w:rPr>
                    <w:rFonts w:ascii="Cambria Math" w:hAnsi="Cambria Math" w:cs="Times New Roman"/>
                    <w:lang w:val="en-US"/>
                  </w:rPr>
                  <m:t>2</m:t>
                </m:r>
              </m:sub>
            </m:sSub>
          </m:sub>
        </m:sSub>
        <m:r>
          <w:rPr>
            <w:rFonts w:ascii="Cambria Math" w:hAnsi="Cambria Math" w:cs="Times New Roman"/>
            <w:lang w:val="en-US"/>
          </w:rPr>
          <m:t xml:space="preserve">= </m:t>
        </m:r>
        <m:sSub>
          <m:sSubPr>
            <m:ctrlPr>
              <w:rPr>
                <w:rFonts w:ascii="Cambria Math" w:hAnsi="Cambria Math" w:cs="Times New Roman"/>
                <w:i w:val="0"/>
                <w:lang w:val="en-US"/>
              </w:rPr>
            </m:ctrlPr>
          </m:sSubPr>
          <m:e>
            <m:r>
              <w:rPr>
                <w:rFonts w:ascii="Cambria Math" w:hAnsi="Cambria Math" w:cs="Times New Roman"/>
                <w:lang w:val="en-US"/>
              </w:rPr>
              <m:t>Δh</m:t>
            </m:r>
          </m:e>
          <m:sub>
            <m:sSub>
              <m:sSubPr>
                <m:ctrlPr>
                  <w:rPr>
                    <w:rFonts w:ascii="Cambria Math" w:hAnsi="Cambria Math" w:cs="Times New Roman"/>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O</m:t>
            </m:r>
          </m:sub>
        </m:sSub>
      </m:oMath>
      <w:r w:rsidRPr="00883DA9">
        <w:rPr>
          <w:rFonts w:ascii="Times New Roman" w:eastAsiaTheme="minorEastAsia" w:hAnsi="Times New Roman" w:cs="Times New Roman"/>
          <w:lang w:val="en-US"/>
        </w:rPr>
        <w:t xml:space="preserve"> in the heat exchanger for better visu</w:t>
      </w:r>
      <w:proofErr w:type="spellStart"/>
      <w:r w:rsidRPr="00883DA9">
        <w:rPr>
          <w:rFonts w:ascii="Times New Roman" w:eastAsiaTheme="minorEastAsia" w:hAnsi="Times New Roman" w:cs="Times New Roman"/>
          <w:lang w:val="en-US"/>
        </w:rPr>
        <w:t>alization</w:t>
      </w:r>
      <w:proofErr w:type="spellEnd"/>
      <w:r w:rsidRPr="00883DA9">
        <w:rPr>
          <w:rFonts w:ascii="Times New Roman" w:eastAsiaTheme="minorEastAsia" w:hAnsi="Times New Roman" w:cs="Times New Roman"/>
          <w:lang w:val="en-US"/>
        </w:rPr>
        <w:t xml:space="preserve">. </w:t>
      </w:r>
    </w:p>
    <w:p w14:paraId="1647154C" w14:textId="3D23B19E" w:rsidR="00092CBA" w:rsidRPr="0018083B" w:rsidRDefault="00252F75" w:rsidP="0018083B">
      <w:pPr>
        <w:spacing w:before="240"/>
        <w:jc w:val="both"/>
        <w:rPr>
          <w:rFonts w:ascii="Times New Roman" w:hAnsi="Times New Roman" w:cs="Times New Roman"/>
          <w:color w:val="000000" w:themeColor="text1"/>
          <w:lang w:val="en-US"/>
        </w:rPr>
      </w:pPr>
      <w:r w:rsidRPr="00252F75">
        <w:rPr>
          <w:rFonts w:ascii="Times New Roman" w:hAnsi="Times New Roman" w:cs="Times New Roman"/>
          <w:color w:val="000000" w:themeColor="text1"/>
          <w:lang w:val="en-US"/>
        </w:rPr>
        <w:t xml:space="preserve">The optimization parameter for the system </w:t>
      </w:r>
      <w:r w:rsidR="0018083B">
        <w:rPr>
          <w:rFonts w:ascii="Times New Roman" w:hAnsi="Times New Roman" w:cs="Times New Roman"/>
          <w:color w:val="000000" w:themeColor="text1"/>
          <w:lang w:val="en-US"/>
        </w:rPr>
        <w:t>are</w:t>
      </w:r>
      <w:r w:rsidRPr="00252F75">
        <w:rPr>
          <w:rFonts w:ascii="Times New Roman" w:hAnsi="Times New Roman" w:cs="Times New Roman"/>
          <w:color w:val="000000" w:themeColor="text1"/>
          <w:lang w:val="en-US"/>
        </w:rPr>
        <w:t xml:space="preserve"> the maximum temperature of the sCO2 cycle </w:t>
      </w:r>
      <w:r w:rsidR="004A0CC3" w:rsidRPr="00883DA9">
        <w:rPr>
          <w:rFonts w:ascii="Times New Roman" w:hAnsi="Times New Roman" w:cs="Times New Roman"/>
          <w:color w:val="000000" w:themeColor="text1"/>
          <w:lang w:val="en-US"/>
        </w:rPr>
        <w:t>(</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T</m:t>
            </m:r>
          </m:e>
          <m:sub>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CO</m:t>
                </m:r>
              </m:e>
              <m:sub>
                <m:r>
                  <w:rPr>
                    <w:rFonts w:ascii="Cambria Math" w:hAnsi="Cambria Math" w:cs="Times New Roman"/>
                    <w:color w:val="000000" w:themeColor="text1"/>
                    <w:lang w:val="en-US"/>
                  </w:rPr>
                  <m:t>2</m:t>
                </m:r>
              </m:sub>
            </m:sSub>
            <m:r>
              <w:rPr>
                <w:rFonts w:ascii="Cambria Math" w:hAnsi="Cambria Math" w:cs="Times New Roman"/>
                <w:color w:val="000000" w:themeColor="text1"/>
                <w:lang w:val="en-US"/>
              </w:rPr>
              <m:t xml:space="preserve"> max</m:t>
            </m:r>
          </m:sub>
        </m:sSub>
      </m:oMath>
      <w:r w:rsidR="004A0CC3" w:rsidRPr="00883DA9">
        <w:rPr>
          <w:rFonts w:ascii="Times New Roman" w:hAnsi="Times New Roman" w:cs="Times New Roman"/>
          <w:color w:val="000000" w:themeColor="text1"/>
          <w:lang w:val="en-US"/>
        </w:rPr>
        <w:t xml:space="preserve"> -</w:t>
      </w:r>
      <w:r w:rsidR="004013AB" w:rsidRPr="00883DA9">
        <w:rPr>
          <w:rFonts w:ascii="Times New Roman" w:hAnsi="Times New Roman" w:cs="Times New Roman"/>
          <w:color w:val="000000" w:themeColor="text1"/>
          <w:lang w:val="en-US"/>
        </w:rPr>
        <w:t xml:space="preserve"> inlet of the heat exchanger</w:t>
      </w:r>
      <w:r>
        <w:rPr>
          <w:rFonts w:ascii="Times New Roman" w:hAnsi="Times New Roman" w:cs="Times New Roman"/>
          <w:color w:val="000000" w:themeColor="text1"/>
          <w:lang w:val="en-US"/>
        </w:rPr>
        <w:t>)</w:t>
      </w:r>
      <w:r w:rsidR="0018083B">
        <w:rPr>
          <w:rFonts w:ascii="Times New Roman" w:hAnsi="Times New Roman" w:cs="Times New Roman"/>
          <w:color w:val="000000" w:themeColor="text1"/>
          <w:lang w:val="en-US"/>
        </w:rPr>
        <w:t xml:space="preserve"> and the amount of CO</w:t>
      </w:r>
      <w:r w:rsidR="0018083B" w:rsidRPr="0018083B">
        <w:rPr>
          <w:rFonts w:ascii="Times New Roman" w:hAnsi="Times New Roman" w:cs="Times New Roman"/>
          <w:color w:val="000000" w:themeColor="text1"/>
          <w:vertAlign w:val="subscript"/>
          <w:lang w:val="en-US"/>
        </w:rPr>
        <w:t xml:space="preserve">2 </w:t>
      </w:r>
      <w:r w:rsidR="0018083B">
        <w:rPr>
          <w:rFonts w:ascii="Times New Roman" w:hAnsi="Times New Roman" w:cs="Times New Roman"/>
          <w:color w:val="000000" w:themeColor="text1"/>
          <w:lang w:val="en-US"/>
        </w:rPr>
        <w:t xml:space="preserve">flowing into the main turbine </w:t>
      </w:r>
      <w:r w:rsidR="0018083B" w:rsidRPr="0018083B">
        <w:rPr>
          <w:rFonts w:ascii="Times New Roman" w:eastAsiaTheme="minorEastAsia" w:hAnsi="Times New Roman" w:cs="Times New Roman"/>
          <w:color w:val="FF0000"/>
          <w:lang w:val="en-US"/>
        </w:rPr>
        <w:t>(</w:t>
      </w:r>
      <m:oMath>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oMath>
      <w:r w:rsidR="0018083B" w:rsidRPr="0018083B">
        <w:rPr>
          <w:rFonts w:ascii="Times New Roman" w:eastAsiaTheme="minorEastAsia" w:hAnsi="Times New Roman" w:cs="Times New Roman"/>
          <w:color w:val="FF0000"/>
          <w:lang w:val="en-US"/>
        </w:rPr>
        <w:t>)</w:t>
      </w:r>
      <w:r w:rsidRPr="00252F75">
        <w:rPr>
          <w:rFonts w:ascii="Times New Roman" w:hAnsi="Times New Roman" w:cs="Times New Roman"/>
          <w:color w:val="000000" w:themeColor="text1"/>
          <w:lang w:val="en-US"/>
        </w:rPr>
        <w:t>.</w:t>
      </w:r>
      <w:r>
        <w:rPr>
          <w:rFonts w:ascii="Times New Roman" w:hAnsi="Times New Roman" w:cs="Times New Roman"/>
          <w:color w:val="000000" w:themeColor="text1"/>
          <w:lang w:val="en-US"/>
        </w:rPr>
        <w:t xml:space="preserve"> </w:t>
      </w:r>
      <w:r w:rsidR="008A4895" w:rsidRPr="00883DA9">
        <w:rPr>
          <w:rFonts w:ascii="Times New Roman" w:hAnsi="Times New Roman" w:cs="Times New Roman"/>
          <w:lang w:val="en-US"/>
        </w:rPr>
        <w:t>Some</w:t>
      </w:r>
      <w:r w:rsidR="00AA32C2" w:rsidRPr="00883DA9">
        <w:rPr>
          <w:rFonts w:ascii="Times New Roman" w:hAnsi="Times New Roman" w:cs="Times New Roman"/>
          <w:lang w:val="en-US"/>
        </w:rPr>
        <w:t xml:space="preserve"> f</w:t>
      </w:r>
      <w:r w:rsidR="00092CBA" w:rsidRPr="00883DA9">
        <w:rPr>
          <w:rFonts w:ascii="Times New Roman" w:hAnsi="Times New Roman" w:cs="Times New Roman"/>
          <w:lang w:val="en-US"/>
        </w:rPr>
        <w:t xml:space="preserve">ixed parameters </w:t>
      </w:r>
      <w:r w:rsidR="5EE13A32" w:rsidRPr="00883DA9">
        <w:rPr>
          <w:rFonts w:ascii="Times New Roman" w:hAnsi="Times New Roman" w:cs="Times New Roman"/>
          <w:lang w:val="en-US"/>
        </w:rPr>
        <w:t>were</w:t>
      </w:r>
      <w:r w:rsidR="70FA640D" w:rsidRPr="00883DA9">
        <w:rPr>
          <w:rFonts w:ascii="Times New Roman" w:hAnsi="Times New Roman" w:cs="Times New Roman"/>
          <w:lang w:val="en-US"/>
        </w:rPr>
        <w:t xml:space="preserve"> assumed</w:t>
      </w:r>
      <w:r w:rsidR="00092CBA" w:rsidRPr="00883DA9">
        <w:rPr>
          <w:rFonts w:ascii="Times New Roman" w:hAnsi="Times New Roman" w:cs="Times New Roman"/>
          <w:lang w:val="en-US"/>
        </w:rPr>
        <w:t xml:space="preserve"> in the</w:t>
      </w:r>
      <w:r w:rsidR="00AA32C2" w:rsidRPr="00883DA9">
        <w:rPr>
          <w:rFonts w:ascii="Times New Roman" w:hAnsi="Times New Roman" w:cs="Times New Roman"/>
          <w:lang w:val="en-US"/>
        </w:rPr>
        <w:t xml:space="preserve"> </w:t>
      </w:r>
      <w:r w:rsidR="00092CBA" w:rsidRPr="00883DA9">
        <w:rPr>
          <w:rFonts w:ascii="Times New Roman" w:hAnsi="Times New Roman" w:cs="Times New Roman"/>
          <w:lang w:val="en-US"/>
        </w:rPr>
        <w:t>model</w:t>
      </w:r>
      <w:r w:rsidR="008A4895" w:rsidRPr="00883DA9">
        <w:rPr>
          <w:rFonts w:ascii="Times New Roman" w:hAnsi="Times New Roman" w:cs="Times New Roman"/>
          <w:lang w:val="en-US"/>
        </w:rPr>
        <w:t xml:space="preserve"> for </w:t>
      </w:r>
      <w:r w:rsidR="008A4895" w:rsidRPr="00FC068C">
        <w:rPr>
          <w:rFonts w:ascii="Times New Roman" w:hAnsi="Times New Roman" w:cs="Times New Roman"/>
          <w:lang w:val="en-US"/>
        </w:rPr>
        <w:t>both CO</w:t>
      </w:r>
      <w:r w:rsidR="008A4895" w:rsidRPr="00FC068C">
        <w:rPr>
          <w:rFonts w:ascii="Times New Roman" w:hAnsi="Times New Roman" w:cs="Times New Roman"/>
          <w:vertAlign w:val="subscript"/>
          <w:lang w:val="en-US"/>
        </w:rPr>
        <w:t>2</w:t>
      </w:r>
      <w:r w:rsidR="008A4895" w:rsidRPr="00FC068C">
        <w:rPr>
          <w:rFonts w:ascii="Times New Roman" w:hAnsi="Times New Roman" w:cs="Times New Roman"/>
          <w:lang w:val="en-US"/>
        </w:rPr>
        <w:t>-based configurations</w:t>
      </w:r>
      <w:r w:rsidR="008A4895" w:rsidRPr="00883DA9">
        <w:rPr>
          <w:rFonts w:ascii="Times New Roman" w:hAnsi="Times New Roman" w:cs="Times New Roman"/>
          <w:lang w:val="en-US"/>
        </w:rPr>
        <w:t>.</w:t>
      </w:r>
      <w:r w:rsidR="00AA32C2" w:rsidRPr="00883DA9">
        <w:rPr>
          <w:rFonts w:ascii="Times New Roman" w:hAnsi="Times New Roman" w:cs="Times New Roman"/>
          <w:lang w:val="en-US"/>
        </w:rPr>
        <w:t xml:space="preserve"> </w:t>
      </w:r>
      <w:r w:rsidR="008A4895" w:rsidRPr="00883DA9">
        <w:rPr>
          <w:rFonts w:ascii="Times New Roman" w:hAnsi="Times New Roman" w:cs="Times New Roman"/>
          <w:lang w:val="en-US"/>
        </w:rPr>
        <w:t>They</w:t>
      </w:r>
      <w:r w:rsidR="00092CBA" w:rsidRPr="00883DA9">
        <w:rPr>
          <w:rFonts w:ascii="Times New Roman" w:hAnsi="Times New Roman" w:cs="Times New Roman"/>
          <w:lang w:val="en-US"/>
        </w:rPr>
        <w:t xml:space="preserve"> are </w:t>
      </w:r>
      <w:r w:rsidR="00AA32C2" w:rsidRPr="00883DA9">
        <w:rPr>
          <w:rFonts w:ascii="Times New Roman" w:hAnsi="Times New Roman" w:cs="Times New Roman"/>
          <w:lang w:val="en-US"/>
        </w:rPr>
        <w:t>listed</w:t>
      </w:r>
      <w:r w:rsidR="00092CBA" w:rsidRPr="00883DA9">
        <w:rPr>
          <w:rFonts w:ascii="Times New Roman" w:hAnsi="Times New Roman" w:cs="Times New Roman"/>
          <w:lang w:val="en-US"/>
        </w:rPr>
        <w:t xml:space="preserve"> in the table below:</w:t>
      </w:r>
    </w:p>
    <w:p w14:paraId="4008D53C" w14:textId="73773277" w:rsidR="00092CBA" w:rsidRPr="00883DA9" w:rsidRDefault="00092CBA" w:rsidP="00092CBA">
      <w:pPr>
        <w:pStyle w:val="PSTableCaption"/>
        <w:jc w:val="center"/>
        <w:rPr>
          <w:lang w:val="en-US"/>
        </w:rPr>
      </w:pPr>
      <w:r w:rsidRPr="00883DA9">
        <w:rPr>
          <w:b/>
          <w:lang w:val="en-US"/>
        </w:rPr>
        <w:t xml:space="preserve">Table 4. </w:t>
      </w:r>
      <w:r w:rsidR="00FC068C" w:rsidRPr="00FC068C">
        <w:rPr>
          <w:lang w:val="en-US"/>
        </w:rPr>
        <w:t xml:space="preserve">CO2-based </w:t>
      </w:r>
      <w:r w:rsidR="00FC068C">
        <w:rPr>
          <w:lang w:val="en-US"/>
        </w:rPr>
        <w:t xml:space="preserve">systems (1.a </w:t>
      </w:r>
      <w:r w:rsidR="00FC068C" w:rsidRPr="00FC068C">
        <w:rPr>
          <w:u w:val="single"/>
          <w:lang w:val="en-US"/>
        </w:rPr>
        <w:t>and</w:t>
      </w:r>
      <w:r w:rsidR="00FC068C">
        <w:rPr>
          <w:lang w:val="en-US"/>
        </w:rPr>
        <w:t xml:space="preserve"> 1.b) </w:t>
      </w:r>
      <w:r w:rsidRPr="00883DA9">
        <w:rPr>
          <w:lang w:val="en-US"/>
        </w:rPr>
        <w:t>Fixed Parameters</w:t>
      </w:r>
    </w:p>
    <w:tbl>
      <w:tblPr>
        <w:tblW w:w="5000" w:type="pct"/>
        <w:tblLook w:val="01E0" w:firstRow="1" w:lastRow="1" w:firstColumn="1" w:lastColumn="1" w:noHBand="0" w:noVBand="0"/>
      </w:tblPr>
      <w:tblGrid>
        <w:gridCol w:w="1560"/>
        <w:gridCol w:w="4678"/>
        <w:gridCol w:w="3400"/>
      </w:tblGrid>
      <w:tr w:rsidR="00092CBA" w:rsidRPr="00883DA9" w14:paraId="19AAB533" w14:textId="77777777">
        <w:trPr>
          <w:trHeight w:val="308"/>
        </w:trPr>
        <w:tc>
          <w:tcPr>
            <w:tcW w:w="809" w:type="pct"/>
            <w:tcBorders>
              <w:top w:val="single" w:sz="4" w:space="0" w:color="auto"/>
              <w:left w:val="nil"/>
              <w:bottom w:val="single" w:sz="4" w:space="0" w:color="auto"/>
              <w:right w:val="nil"/>
            </w:tcBorders>
            <w:tcMar>
              <w:left w:w="28" w:type="dxa"/>
              <w:right w:w="28" w:type="dxa"/>
            </w:tcMar>
          </w:tcPr>
          <w:p w14:paraId="2DE9235C" w14:textId="77777777" w:rsidR="00092CBA" w:rsidRPr="00883DA9" w:rsidRDefault="00092CBA">
            <w:pPr>
              <w:pStyle w:val="PSTableText"/>
              <w:rPr>
                <w:rFonts w:ascii="Times New Roman" w:hAnsi="Times New Roman"/>
                <w:b/>
                <w:bCs/>
                <w:lang w:val="en-US"/>
              </w:rPr>
            </w:pPr>
            <w:r w:rsidRPr="00883DA9">
              <w:rPr>
                <w:rFonts w:ascii="Times New Roman" w:hAnsi="Times New Roman"/>
                <w:b/>
                <w:bCs/>
                <w:lang w:val="en-US"/>
              </w:rPr>
              <w:t>Symbol</w:t>
            </w:r>
          </w:p>
        </w:tc>
        <w:tc>
          <w:tcPr>
            <w:tcW w:w="2427" w:type="pct"/>
            <w:tcBorders>
              <w:top w:val="single" w:sz="4" w:space="0" w:color="auto"/>
              <w:left w:val="nil"/>
              <w:bottom w:val="single" w:sz="4" w:space="0" w:color="auto"/>
              <w:right w:val="nil"/>
            </w:tcBorders>
          </w:tcPr>
          <w:p w14:paraId="63FE3B9D" w14:textId="77777777" w:rsidR="00092CBA" w:rsidRPr="00883DA9" w:rsidRDefault="00092CBA">
            <w:pPr>
              <w:pStyle w:val="PSTableText"/>
              <w:jc w:val="center"/>
              <w:rPr>
                <w:rFonts w:ascii="Times New Roman" w:hAnsi="Times New Roman"/>
                <w:b/>
                <w:bCs/>
                <w:lang w:val="en-US"/>
              </w:rPr>
            </w:pPr>
            <w:r w:rsidRPr="00883DA9">
              <w:rPr>
                <w:rFonts w:ascii="Times New Roman" w:hAnsi="Times New Roman"/>
                <w:b/>
                <w:bCs/>
                <w:lang w:val="en-US"/>
              </w:rPr>
              <w:t>Description</w:t>
            </w:r>
          </w:p>
        </w:tc>
        <w:tc>
          <w:tcPr>
            <w:tcW w:w="1764" w:type="pct"/>
            <w:tcBorders>
              <w:top w:val="single" w:sz="4" w:space="0" w:color="auto"/>
              <w:left w:val="nil"/>
              <w:bottom w:val="single" w:sz="4" w:space="0" w:color="auto"/>
              <w:right w:val="nil"/>
            </w:tcBorders>
          </w:tcPr>
          <w:p w14:paraId="2B41E2E8" w14:textId="77777777" w:rsidR="00092CBA" w:rsidRPr="00883DA9" w:rsidRDefault="00092CBA">
            <w:pPr>
              <w:pStyle w:val="PSTableText"/>
              <w:jc w:val="center"/>
              <w:rPr>
                <w:rFonts w:ascii="Times New Roman" w:hAnsi="Times New Roman"/>
                <w:b/>
                <w:bCs/>
                <w:lang w:val="en-US"/>
              </w:rPr>
            </w:pPr>
            <w:r w:rsidRPr="00883DA9">
              <w:rPr>
                <w:rFonts w:ascii="Times New Roman" w:hAnsi="Times New Roman"/>
                <w:b/>
                <w:bCs/>
                <w:lang w:val="en-US"/>
              </w:rPr>
              <w:t>Value</w:t>
            </w:r>
          </w:p>
        </w:tc>
      </w:tr>
      <w:tr w:rsidR="00092CBA" w:rsidRPr="00883DA9" w14:paraId="3DA8499E" w14:textId="77777777">
        <w:trPr>
          <w:trHeight w:val="287"/>
        </w:trPr>
        <w:tc>
          <w:tcPr>
            <w:tcW w:w="809" w:type="pct"/>
            <w:tcMar>
              <w:left w:w="28" w:type="dxa"/>
              <w:right w:w="28" w:type="dxa"/>
            </w:tcMar>
          </w:tcPr>
          <w:p w14:paraId="44F633FA" w14:textId="77777777" w:rsidR="00092CBA" w:rsidRPr="00883DA9" w:rsidRDefault="00F16E79">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i"/>
                      </m:rPr>
                      <w:rPr>
                        <w:rStyle w:val="CSTableText"/>
                        <w:rFonts w:ascii="Cambria Math" w:hAnsi="Cambria Math"/>
                        <w:lang w:val="en-US"/>
                      </w:rPr>
                      <m:t>η</m:t>
                    </m:r>
                  </m:e>
                  <m:sub>
                    <m:r>
                      <m:rPr>
                        <m:sty m:val="bi"/>
                      </m:rPr>
                      <w:rPr>
                        <w:rStyle w:val="CSTableText"/>
                        <w:rFonts w:ascii="Cambria Math" w:hAnsi="Cambria Math"/>
                        <w:lang w:val="en-US"/>
                      </w:rPr>
                      <m:t>comp</m:t>
                    </m:r>
                  </m:sub>
                </m:sSub>
              </m:oMath>
            </m:oMathPara>
          </w:p>
        </w:tc>
        <w:tc>
          <w:tcPr>
            <w:tcW w:w="2427" w:type="pct"/>
          </w:tcPr>
          <w:p w14:paraId="3434DE7B" w14:textId="77777777" w:rsidR="00092CBA" w:rsidRPr="00883DA9" w:rsidRDefault="00092CBA">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sCO</w:t>
            </w:r>
            <w:r w:rsidRPr="00883DA9">
              <w:rPr>
                <w:rFonts w:ascii="Times New Roman" w:eastAsiaTheme="minorHAnsi" w:hAnsi="Times New Roman"/>
                <w:sz w:val="22"/>
                <w:szCs w:val="22"/>
                <w:vertAlign w:val="subscript"/>
                <w:lang w:val="en-US"/>
              </w:rPr>
              <w:t>2</w:t>
            </w:r>
            <w:r w:rsidRPr="00883DA9">
              <w:rPr>
                <w:rFonts w:ascii="Times New Roman" w:eastAsiaTheme="minorHAnsi" w:hAnsi="Times New Roman"/>
                <w:sz w:val="22"/>
                <w:szCs w:val="22"/>
                <w:lang w:val="en-US"/>
              </w:rPr>
              <w:t xml:space="preserve"> Compressor Efficiency</w:t>
            </w:r>
          </w:p>
        </w:tc>
        <w:tc>
          <w:tcPr>
            <w:tcW w:w="1764" w:type="pct"/>
          </w:tcPr>
          <w:p w14:paraId="6B47D44C" w14:textId="77777777" w:rsidR="00092CBA" w:rsidRPr="00883DA9" w:rsidRDefault="00092CBA">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0.8</w:t>
            </w:r>
          </w:p>
        </w:tc>
      </w:tr>
      <w:tr w:rsidR="00092CBA" w:rsidRPr="00883DA9" w14:paraId="2B68759F" w14:textId="77777777">
        <w:trPr>
          <w:trHeight w:val="308"/>
        </w:trPr>
        <w:tc>
          <w:tcPr>
            <w:tcW w:w="809" w:type="pct"/>
            <w:tcMar>
              <w:left w:w="28" w:type="dxa"/>
              <w:right w:w="28" w:type="dxa"/>
            </w:tcMar>
          </w:tcPr>
          <w:p w14:paraId="7C1CFC59" w14:textId="77777777" w:rsidR="00092CBA" w:rsidRPr="00883DA9" w:rsidRDefault="00F16E79">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i"/>
                      </m:rPr>
                      <w:rPr>
                        <w:rStyle w:val="CSTableText"/>
                        <w:rFonts w:ascii="Cambria Math" w:hAnsi="Cambria Math"/>
                        <w:lang w:val="en-US"/>
                      </w:rPr>
                      <m:t>η</m:t>
                    </m:r>
                  </m:e>
                  <m:sub>
                    <m:r>
                      <m:rPr>
                        <m:sty m:val="bi"/>
                      </m:rPr>
                      <w:rPr>
                        <w:rStyle w:val="CSTableText"/>
                        <w:rFonts w:ascii="Cambria Math" w:hAnsi="Cambria Math"/>
                        <w:lang w:val="en-US"/>
                      </w:rPr>
                      <m:t>turb</m:t>
                    </m:r>
                  </m:sub>
                </m:sSub>
              </m:oMath>
            </m:oMathPara>
          </w:p>
        </w:tc>
        <w:tc>
          <w:tcPr>
            <w:tcW w:w="2427" w:type="pct"/>
          </w:tcPr>
          <w:p w14:paraId="7F09ED3F" w14:textId="77777777" w:rsidR="00092CBA" w:rsidRPr="00883DA9" w:rsidRDefault="00092CBA">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sCO</w:t>
            </w:r>
            <w:r w:rsidRPr="00883DA9">
              <w:rPr>
                <w:rFonts w:ascii="Times New Roman" w:eastAsiaTheme="minorHAnsi" w:hAnsi="Times New Roman"/>
                <w:sz w:val="22"/>
                <w:szCs w:val="22"/>
                <w:vertAlign w:val="subscript"/>
                <w:lang w:val="en-US"/>
              </w:rPr>
              <w:t>2</w:t>
            </w:r>
            <w:r w:rsidRPr="00883DA9">
              <w:rPr>
                <w:rFonts w:ascii="Times New Roman" w:eastAsiaTheme="minorHAnsi" w:hAnsi="Times New Roman"/>
                <w:sz w:val="22"/>
                <w:szCs w:val="22"/>
                <w:lang w:val="en-US"/>
              </w:rPr>
              <w:t xml:space="preserve"> Expander Efficiency</w:t>
            </w:r>
          </w:p>
        </w:tc>
        <w:tc>
          <w:tcPr>
            <w:tcW w:w="1764" w:type="pct"/>
          </w:tcPr>
          <w:p w14:paraId="3ADF8119" w14:textId="77777777" w:rsidR="00092CBA" w:rsidRPr="00883DA9" w:rsidRDefault="00092CBA">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0.75</w:t>
            </w:r>
          </w:p>
        </w:tc>
      </w:tr>
      <w:tr w:rsidR="00092CBA" w:rsidRPr="00883DA9" w14:paraId="510B2AE5" w14:textId="77777777">
        <w:trPr>
          <w:trHeight w:val="308"/>
        </w:trPr>
        <w:tc>
          <w:tcPr>
            <w:tcW w:w="809" w:type="pct"/>
            <w:tcMar>
              <w:left w:w="28" w:type="dxa"/>
              <w:right w:w="28" w:type="dxa"/>
            </w:tcMar>
          </w:tcPr>
          <w:p w14:paraId="617530EC" w14:textId="77777777" w:rsidR="00092CBA" w:rsidRPr="00883DA9" w:rsidRDefault="00F16E79">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i"/>
                      </m:rPr>
                      <w:rPr>
                        <w:rStyle w:val="CSTableText"/>
                        <w:rFonts w:ascii="Cambria Math" w:hAnsi="Cambria Math"/>
                        <w:lang w:val="en-US"/>
                      </w:rPr>
                      <m:t>η</m:t>
                    </m:r>
                  </m:e>
                  <m:sub>
                    <m:r>
                      <m:rPr>
                        <m:sty m:val="bi"/>
                      </m:rPr>
                      <w:rPr>
                        <w:rStyle w:val="CSTableText"/>
                        <w:rFonts w:ascii="Cambria Math" w:hAnsi="Cambria Math"/>
                        <w:lang w:val="en-US"/>
                      </w:rPr>
                      <m:t>pump</m:t>
                    </m:r>
                  </m:sub>
                </m:sSub>
              </m:oMath>
            </m:oMathPara>
          </w:p>
        </w:tc>
        <w:tc>
          <w:tcPr>
            <w:tcW w:w="2427" w:type="pct"/>
          </w:tcPr>
          <w:p w14:paraId="67E2B79B" w14:textId="77777777" w:rsidR="00092CBA" w:rsidRPr="00883DA9" w:rsidRDefault="00092CBA">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Water pump efficiency</w:t>
            </w:r>
          </w:p>
        </w:tc>
        <w:tc>
          <w:tcPr>
            <w:tcW w:w="1764" w:type="pct"/>
          </w:tcPr>
          <w:p w14:paraId="7FAAA865" w14:textId="77777777" w:rsidR="00092CBA" w:rsidRPr="00883DA9" w:rsidRDefault="00092CBA">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0.8</w:t>
            </w:r>
          </w:p>
        </w:tc>
      </w:tr>
      <w:tr w:rsidR="00092CBA" w:rsidRPr="00883DA9" w14:paraId="1320C6DC" w14:textId="77777777" w:rsidTr="00FC068C">
        <w:trPr>
          <w:trHeight w:val="57"/>
        </w:trPr>
        <w:tc>
          <w:tcPr>
            <w:tcW w:w="809" w:type="pct"/>
            <w:tcMar>
              <w:left w:w="28" w:type="dxa"/>
              <w:right w:w="28" w:type="dxa"/>
            </w:tcMar>
          </w:tcPr>
          <w:p w14:paraId="347964F0" w14:textId="77777777" w:rsidR="00092CBA" w:rsidRPr="00883DA9" w:rsidRDefault="00F16E79">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
                      </m:rPr>
                      <w:rPr>
                        <w:rStyle w:val="CSTableText"/>
                        <w:rFonts w:ascii="Cambria Math" w:hAnsi="Cambria Math"/>
                        <w:lang w:val="en-US"/>
                      </w:rPr>
                      <m:t>Δ</m:t>
                    </m:r>
                    <m:r>
                      <m:rPr>
                        <m:sty m:val="bi"/>
                      </m:rPr>
                      <w:rPr>
                        <w:rStyle w:val="CSTableText"/>
                        <w:rFonts w:ascii="Cambria Math" w:hAnsi="Cambria Math"/>
                        <w:lang w:val="en-US"/>
                      </w:rPr>
                      <m:t>T</m:t>
                    </m:r>
                  </m:e>
                  <m:sub>
                    <m:r>
                      <m:rPr>
                        <m:sty m:val="bi"/>
                      </m:rPr>
                      <w:rPr>
                        <w:rStyle w:val="CSTableText"/>
                        <w:rFonts w:ascii="Cambria Math" w:hAnsi="Cambria Math"/>
                        <w:lang w:val="en-US"/>
                      </w:rPr>
                      <m:t>HE</m:t>
                    </m:r>
                  </m:sub>
                </m:sSub>
              </m:oMath>
            </m:oMathPara>
          </w:p>
        </w:tc>
        <w:tc>
          <w:tcPr>
            <w:tcW w:w="2427" w:type="pct"/>
          </w:tcPr>
          <w:p w14:paraId="30222B8C" w14:textId="77777777" w:rsidR="00092CBA" w:rsidRPr="00883DA9" w:rsidRDefault="00092CBA">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Temperature difference between water and sCO</w:t>
            </w:r>
            <w:r w:rsidRPr="00883DA9">
              <w:rPr>
                <w:rFonts w:ascii="Times New Roman" w:eastAsiaTheme="minorHAnsi" w:hAnsi="Times New Roman"/>
                <w:sz w:val="22"/>
                <w:szCs w:val="22"/>
                <w:vertAlign w:val="subscript"/>
                <w:lang w:val="en-US"/>
              </w:rPr>
              <w:t>2</w:t>
            </w:r>
            <w:r w:rsidRPr="00883DA9">
              <w:rPr>
                <w:rFonts w:ascii="Times New Roman" w:eastAsiaTheme="minorHAnsi" w:hAnsi="Times New Roman"/>
                <w:sz w:val="22"/>
                <w:szCs w:val="22"/>
                <w:lang w:val="en-US"/>
              </w:rPr>
              <w:t xml:space="preserve"> in the heat exchanger</w:t>
            </w:r>
          </w:p>
        </w:tc>
        <w:tc>
          <w:tcPr>
            <w:tcW w:w="1764" w:type="pct"/>
          </w:tcPr>
          <w:p w14:paraId="29ED63F7" w14:textId="77777777" w:rsidR="00092CBA" w:rsidRPr="00883DA9" w:rsidRDefault="00092CBA">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8 °C</w:t>
            </w:r>
          </w:p>
        </w:tc>
      </w:tr>
      <w:tr w:rsidR="00092CBA" w:rsidRPr="00883DA9" w14:paraId="41F4631C" w14:textId="77777777">
        <w:trPr>
          <w:trHeight w:val="308"/>
        </w:trPr>
        <w:tc>
          <w:tcPr>
            <w:tcW w:w="809" w:type="pct"/>
            <w:tcMar>
              <w:left w:w="28" w:type="dxa"/>
              <w:right w:w="28" w:type="dxa"/>
            </w:tcMar>
          </w:tcPr>
          <w:p w14:paraId="6B79AE60" w14:textId="77777777" w:rsidR="00092CBA" w:rsidRPr="00883DA9" w:rsidRDefault="00F16E79">
            <w:pPr>
              <w:pStyle w:val="PSTableText"/>
              <w:jc w:val="both"/>
              <w:rPr>
                <w:rStyle w:val="CSTableText"/>
                <w:rFonts w:ascii="Times New Roman" w:eastAsia="Calibri" w:hAnsi="Times New Roman"/>
                <w:b/>
                <w:bCs/>
                <w:lang w:val="en-US"/>
              </w:rPr>
            </w:pPr>
            <m:oMathPara>
              <m:oMathParaPr>
                <m:jc m:val="left"/>
              </m:oMathParaPr>
              <m:oMath>
                <m:sSub>
                  <m:sSubPr>
                    <m:ctrlPr>
                      <w:rPr>
                        <w:rStyle w:val="CSTableText"/>
                        <w:rFonts w:ascii="Cambria Math" w:hAnsi="Cambria Math"/>
                        <w:b/>
                        <w:bCs/>
                        <w:i/>
                        <w:lang w:val="en-US"/>
                      </w:rPr>
                    </m:ctrlPr>
                  </m:sSubPr>
                  <m:e>
                    <m:r>
                      <m:rPr>
                        <m:sty m:val="bi"/>
                      </m:rPr>
                      <w:rPr>
                        <w:rStyle w:val="CSTableText"/>
                        <w:rFonts w:ascii="Cambria Math" w:hAnsi="Cambria Math"/>
                        <w:lang w:val="en-US"/>
                      </w:rPr>
                      <m:t>T</m:t>
                    </m:r>
                  </m:e>
                  <m:sub>
                    <m:r>
                      <m:rPr>
                        <m:sty m:val="bi"/>
                      </m:rPr>
                      <w:rPr>
                        <w:rStyle w:val="CSTableText"/>
                        <w:rFonts w:ascii="Cambria Math" w:hAnsi="Cambria Math"/>
                        <w:lang w:val="en-US"/>
                      </w:rPr>
                      <m:t>0</m:t>
                    </m:r>
                  </m:sub>
                </m:sSub>
              </m:oMath>
            </m:oMathPara>
          </w:p>
        </w:tc>
        <w:tc>
          <w:tcPr>
            <w:tcW w:w="2427" w:type="pct"/>
          </w:tcPr>
          <w:p w14:paraId="36238B84" w14:textId="23D953FE" w:rsidR="00092CBA" w:rsidRPr="00883DA9" w:rsidRDefault="00092CBA">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T</w:t>
            </w:r>
            <w:r w:rsidRPr="00883DA9">
              <w:rPr>
                <w:rFonts w:ascii="Times New Roman" w:hAnsi="Times New Roman"/>
                <w:sz w:val="22"/>
                <w:lang w:val="en-US"/>
              </w:rPr>
              <w:t xml:space="preserve">emperature at the inlet of the </w:t>
            </w:r>
            <w:r w:rsidR="0018083B">
              <w:rPr>
                <w:rFonts w:ascii="Times New Roman" w:hAnsi="Times New Roman"/>
                <w:sz w:val="22"/>
                <w:lang w:val="en-US"/>
              </w:rPr>
              <w:t>well</w:t>
            </w:r>
          </w:p>
        </w:tc>
        <w:tc>
          <w:tcPr>
            <w:tcW w:w="1764" w:type="pct"/>
          </w:tcPr>
          <w:p w14:paraId="0CAC1D80" w14:textId="5DD6F027" w:rsidR="00092CBA" w:rsidRPr="00883DA9" w:rsidRDefault="0018083B">
            <w:pPr>
              <w:pStyle w:val="PSTableText"/>
              <w:jc w:val="center"/>
              <w:rPr>
                <w:rFonts w:ascii="Times New Roman" w:eastAsiaTheme="minorHAnsi" w:hAnsi="Times New Roman"/>
                <w:sz w:val="22"/>
                <w:szCs w:val="22"/>
                <w:lang w:val="en-US"/>
              </w:rPr>
            </w:pPr>
            <w:r>
              <w:rPr>
                <w:rFonts w:ascii="Times New Roman" w:eastAsiaTheme="minorHAnsi" w:hAnsi="Times New Roman"/>
                <w:sz w:val="22"/>
                <w:szCs w:val="22"/>
                <w:lang w:val="en-US"/>
              </w:rPr>
              <w:t>10</w:t>
            </w:r>
            <w:r w:rsidR="00092CBA" w:rsidRPr="00883DA9">
              <w:rPr>
                <w:rFonts w:ascii="Times New Roman" w:eastAsiaTheme="minorHAnsi" w:hAnsi="Times New Roman"/>
                <w:sz w:val="22"/>
                <w:szCs w:val="22"/>
                <w:lang w:val="en-US"/>
              </w:rPr>
              <w:t xml:space="preserve"> °C</w:t>
            </w:r>
          </w:p>
        </w:tc>
      </w:tr>
    </w:tbl>
    <w:p w14:paraId="0743085E" w14:textId="08E181FB" w:rsidR="00C11020" w:rsidRPr="00280944" w:rsidRDefault="00C11020" w:rsidP="00280944">
      <w:pPr>
        <w:pStyle w:val="Titolo5"/>
        <w:rPr>
          <w:lang w:val="en-US"/>
        </w:rPr>
      </w:pPr>
      <w:r w:rsidRPr="00280944">
        <w:rPr>
          <w:lang w:val="en-US"/>
        </w:rPr>
        <w:t xml:space="preserve">Standard heat pump </w:t>
      </w:r>
      <w:r w:rsidR="3FF44A74" w:rsidRPr="00280944">
        <w:rPr>
          <w:lang w:val="en-US"/>
        </w:rPr>
        <w:t>connected to the</w:t>
      </w:r>
      <w:r w:rsidRPr="00280944">
        <w:rPr>
          <w:lang w:val="en-US"/>
        </w:rPr>
        <w:t xml:space="preserve"> well water </w:t>
      </w:r>
      <w:r w:rsidR="7D5593C0" w:rsidRPr="00280944">
        <w:rPr>
          <w:lang w:val="en-US"/>
        </w:rPr>
        <w:t xml:space="preserve">circuit </w:t>
      </w:r>
      <w:r w:rsidRPr="00280944">
        <w:rPr>
          <w:lang w:val="en-US"/>
        </w:rPr>
        <w:t>(fig 1.</w:t>
      </w:r>
      <w:r w:rsidR="006E6074">
        <w:rPr>
          <w:lang w:val="en-US"/>
        </w:rPr>
        <w:t>b</w:t>
      </w:r>
      <w:r w:rsidRPr="00280944">
        <w:rPr>
          <w:lang w:val="en-US"/>
        </w:rPr>
        <w:t>)</w:t>
      </w:r>
    </w:p>
    <w:p w14:paraId="210C09EA" w14:textId="34A5B495" w:rsidR="009B2AC4" w:rsidRPr="00883DA9" w:rsidRDefault="00252F75" w:rsidP="00FC068C">
      <w:pPr>
        <w:jc w:val="both"/>
        <w:rPr>
          <w:rFonts w:ascii="Times New Roman" w:hAnsi="Times New Roman" w:cs="Times New Roman"/>
          <w:lang w:val="en-US"/>
        </w:rPr>
      </w:pPr>
      <w:r w:rsidRPr="00252F75">
        <w:rPr>
          <w:rFonts w:ascii="Times New Roman" w:hAnsi="Times New Roman" w:cs="Times New Roman"/>
          <w:lang w:val="en-US"/>
        </w:rPr>
        <w:t xml:space="preserve">This configuration uses water as the working fluid in the geothermal well. The heated water is used to feed the evaporator of a conventional regenerative heat pump. Steam is generated in the heat pump's condenser, which is </w:t>
      </w:r>
      <w:r w:rsidR="00FC068C">
        <w:rPr>
          <w:rFonts w:ascii="Times New Roman" w:hAnsi="Times New Roman" w:cs="Times New Roman"/>
          <w:lang w:val="en-US"/>
        </w:rPr>
        <w:t>considered</w:t>
      </w:r>
      <w:r w:rsidRPr="00252F75">
        <w:rPr>
          <w:rFonts w:ascii="Times New Roman" w:hAnsi="Times New Roman" w:cs="Times New Roman"/>
          <w:lang w:val="en-US"/>
        </w:rPr>
        <w:t xml:space="preserve"> as a shell-and-tube heat exchanger</w:t>
      </w:r>
      <w:r w:rsidR="00FC068C">
        <w:rPr>
          <w:rFonts w:ascii="Times New Roman" w:hAnsi="Times New Roman" w:cs="Times New Roman"/>
          <w:lang w:val="en-US"/>
        </w:rPr>
        <w:t xml:space="preserve"> with the steam evaporating in the shell</w:t>
      </w:r>
      <w:r w:rsidR="000C47C0">
        <w:rPr>
          <w:rFonts w:ascii="Times New Roman" w:hAnsi="Times New Roman" w:cs="Times New Roman"/>
          <w:lang w:val="en-US"/>
        </w:rPr>
        <w:t xml:space="preserve">. </w:t>
      </w:r>
      <w:r w:rsidR="000C47C0" w:rsidRPr="000C47C0">
        <w:rPr>
          <w:rFonts w:ascii="Times New Roman" w:hAnsi="Times New Roman" w:cs="Times New Roman"/>
          <w:lang w:val="en-US"/>
        </w:rPr>
        <w:t xml:space="preserve">The condensation temperature is </w:t>
      </w:r>
      <w:r w:rsidR="000C47C0">
        <w:rPr>
          <w:rFonts w:ascii="Times New Roman" w:hAnsi="Times New Roman" w:cs="Times New Roman"/>
          <w:lang w:val="en-US"/>
        </w:rPr>
        <w:t>evaluated</w:t>
      </w:r>
      <w:r w:rsidR="000C47C0" w:rsidRPr="000C47C0">
        <w:rPr>
          <w:rFonts w:ascii="Times New Roman" w:hAnsi="Times New Roman" w:cs="Times New Roman"/>
          <w:lang w:val="en-US"/>
        </w:rPr>
        <w:t xml:space="preserve"> </w:t>
      </w:r>
      <w:r w:rsidR="000C47C0">
        <w:rPr>
          <w:rFonts w:ascii="Times New Roman" w:hAnsi="Times New Roman" w:cs="Times New Roman"/>
          <w:lang w:val="en-US"/>
        </w:rPr>
        <w:t>assuming a</w:t>
      </w:r>
      <w:r w:rsidR="000C47C0" w:rsidRPr="000C47C0">
        <w:rPr>
          <w:rFonts w:ascii="Times New Roman" w:hAnsi="Times New Roman" w:cs="Times New Roman"/>
          <w:lang w:val="en-US"/>
        </w:rPr>
        <w:t xml:space="preserve"> </w:t>
      </w:r>
      <w:proofErr w:type="spellStart"/>
      <w:r w:rsidR="000C47C0" w:rsidRPr="000C47C0">
        <w:rPr>
          <w:rFonts w:ascii="Times New Roman" w:hAnsi="Times New Roman" w:cs="Times New Roman"/>
          <w:lang w:val="en-US"/>
        </w:rPr>
        <w:t>ΔT</w:t>
      </w:r>
      <w:r w:rsidR="000C47C0" w:rsidRPr="000C47C0">
        <w:rPr>
          <w:rFonts w:ascii="Times New Roman" w:hAnsi="Times New Roman" w:cs="Times New Roman"/>
          <w:vertAlign w:val="subscript"/>
          <w:lang w:val="en-US"/>
        </w:rPr>
        <w:t>pp</w:t>
      </w:r>
      <w:proofErr w:type="spellEnd"/>
      <w:r w:rsidR="000C47C0" w:rsidRPr="000C47C0">
        <w:rPr>
          <w:rFonts w:ascii="Times New Roman" w:hAnsi="Times New Roman" w:cs="Times New Roman"/>
          <w:lang w:val="en-US"/>
        </w:rPr>
        <w:t xml:space="preserve"> relative to the steam</w:t>
      </w:r>
      <w:r w:rsidR="00FC068C">
        <w:rPr>
          <w:rFonts w:ascii="Times New Roman" w:hAnsi="Times New Roman" w:cs="Times New Roman"/>
          <w:lang w:val="en-US"/>
        </w:rPr>
        <w:t xml:space="preserve">. The evaporator is considered a shell-and tube as well </w:t>
      </w:r>
      <w:r w:rsidRPr="00252F75">
        <w:rPr>
          <w:rFonts w:ascii="Times New Roman" w:hAnsi="Times New Roman" w:cs="Times New Roman"/>
          <w:lang w:val="en-US"/>
        </w:rPr>
        <w:t>with the water heated in the geothermal well running inside the tubes. Various working fluids have been tested for the high-temperature heat pump (HTHP) to identify the one that best meets the system's requirements.</w:t>
      </w:r>
      <w:r w:rsidR="00FC068C">
        <w:rPr>
          <w:rFonts w:ascii="Times New Roman" w:hAnsi="Times New Roman" w:cs="Times New Roman"/>
          <w:lang w:val="en-US"/>
        </w:rPr>
        <w:t xml:space="preserve"> </w:t>
      </w:r>
      <w:r w:rsidR="00394DE5" w:rsidRPr="00883DA9">
        <w:rPr>
          <w:rFonts w:ascii="Times New Roman" w:hAnsi="Times New Roman" w:cs="Times New Roman"/>
          <w:lang w:val="en-US"/>
        </w:rPr>
        <w:t xml:space="preserve">The </w:t>
      </w:r>
      <w:r w:rsidR="00FC068C">
        <w:rPr>
          <w:rFonts w:ascii="Times New Roman" w:hAnsi="Times New Roman" w:cs="Times New Roman"/>
          <w:lang w:val="en-US"/>
        </w:rPr>
        <w:t xml:space="preserve">main optimization parameter is the </w:t>
      </w:r>
      <w:r w:rsidR="00394DE5" w:rsidRPr="00883DA9">
        <w:rPr>
          <w:rFonts w:ascii="Times New Roman" w:hAnsi="Times New Roman" w:cs="Times New Roman"/>
          <w:lang w:val="en-US"/>
        </w:rPr>
        <w:t>temperature range of the water in the HP evaporator (</w:t>
      </w:r>
      <m:oMath>
        <m:sSub>
          <m:sSubPr>
            <m:ctrlPr>
              <w:rPr>
                <w:rFonts w:ascii="Cambria Math" w:hAnsi="Cambria Math" w:cs="Times New Roman"/>
                <w:i/>
                <w:lang w:val="en-US"/>
              </w:rPr>
            </m:ctrlPr>
          </m:sSubPr>
          <m:e>
            <m:r>
              <w:rPr>
                <w:rFonts w:ascii="Cambria Math" w:hAnsi="Cambria Math" w:cs="Times New Roman"/>
                <w:lang w:val="en-US"/>
              </w:rPr>
              <m:t>Range</m:t>
            </m:r>
          </m:e>
          <m:sub>
            <m:r>
              <w:rPr>
                <w:rFonts w:ascii="Cambria Math" w:hAnsi="Cambria Math" w:cs="Times New Roman"/>
                <w:lang w:val="en-US"/>
              </w:rPr>
              <m:t>EVA</m:t>
            </m:r>
          </m:sub>
        </m:sSub>
      </m:oMath>
      <w:r w:rsidR="007E12C5" w:rsidRPr="00883DA9">
        <w:rPr>
          <w:rFonts w:ascii="Times New Roman" w:hAnsi="Times New Roman" w:cs="Times New Roman"/>
          <w:lang w:val="en-US"/>
        </w:rPr>
        <w:t xml:space="preserve"> in figure 5)</w:t>
      </w:r>
      <w:r w:rsidR="00FC068C">
        <w:rPr>
          <w:rFonts w:ascii="Times New Roman" w:hAnsi="Times New Roman" w:cs="Times New Roman"/>
          <w:lang w:val="en-US"/>
        </w:rPr>
        <w:t xml:space="preserve">. </w:t>
      </w:r>
      <w:r w:rsidR="00FC068C" w:rsidRPr="00FC068C">
        <w:rPr>
          <w:rFonts w:ascii="Times New Roman" w:hAnsi="Times New Roman" w:cs="Times New Roman"/>
          <w:lang w:val="en-US"/>
        </w:rPr>
        <w:t>The regenerator efficiency has been set to 0.5. Other fixed parameters, shared with System 1.d, are listed in Table 5.</w:t>
      </w:r>
    </w:p>
    <w:p w14:paraId="2E8C0850" w14:textId="56853699" w:rsidR="00394DE5" w:rsidRPr="00883DA9" w:rsidRDefault="009B2AC4" w:rsidP="009B2AC4">
      <w:pPr>
        <w:spacing w:after="0"/>
        <w:jc w:val="both"/>
        <w:rPr>
          <w:rFonts w:ascii="Times New Roman" w:hAnsi="Times New Roman" w:cs="Times New Roman"/>
          <w:lang w:val="en-US"/>
        </w:rPr>
      </w:pPr>
      <w:r w:rsidRPr="00883DA9">
        <w:rPr>
          <w:rFonts w:ascii="Times New Roman" w:hAnsi="Times New Roman" w:cs="Times New Roman"/>
          <w:noProof/>
          <w:lang w:val="en-US"/>
        </w:rPr>
        <w:drawing>
          <wp:inline distT="0" distB="0" distL="0" distR="0" wp14:anchorId="79E9A114" wp14:editId="32C23DDE">
            <wp:extent cx="6120130" cy="2985135"/>
            <wp:effectExtent l="0" t="0" r="0" b="571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11031"/>
                    <a:stretch/>
                  </pic:blipFill>
                  <pic:spPr bwMode="auto">
                    <a:xfrm>
                      <a:off x="0" y="0"/>
                      <a:ext cx="6120130" cy="2985135"/>
                    </a:xfrm>
                    <a:prstGeom prst="rect">
                      <a:avLst/>
                    </a:prstGeom>
                    <a:noFill/>
                    <a:ln>
                      <a:noFill/>
                    </a:ln>
                    <a:extLst>
                      <a:ext uri="{53640926-AAD7-44D8-BBD7-CCE9431645EC}">
                        <a14:shadowObscured xmlns:a14="http://schemas.microsoft.com/office/drawing/2010/main"/>
                      </a:ext>
                    </a:extLst>
                  </pic:spPr>
                </pic:pic>
              </a:graphicData>
            </a:graphic>
          </wp:inline>
        </w:drawing>
      </w:r>
    </w:p>
    <w:p w14:paraId="71D86821" w14:textId="7E7D96A1" w:rsidR="009B2AC4" w:rsidRPr="00883DA9" w:rsidRDefault="009B2AC4" w:rsidP="009B2AC4">
      <w:pPr>
        <w:pStyle w:val="Didascalia"/>
        <w:spacing w:before="0"/>
        <w:jc w:val="both"/>
        <w:rPr>
          <w:rFonts w:ascii="Times New Roman" w:eastAsiaTheme="minorEastAsia" w:hAnsi="Times New Roman" w:cs="Times New Roman"/>
          <w:lang w:val="en-US"/>
        </w:rPr>
      </w:pPr>
      <w:r w:rsidRPr="00883DA9">
        <w:rPr>
          <w:rFonts w:ascii="Times New Roman" w:hAnsi="Times New Roman" w:cs="Times New Roman"/>
          <w:lang w:val="en-US"/>
        </w:rPr>
        <w:t>Figure 5 - Schematics of the</w:t>
      </w:r>
      <w:r w:rsidR="00A4646D" w:rsidRPr="00883DA9">
        <w:rPr>
          <w:rFonts w:ascii="Times New Roman" w:hAnsi="Times New Roman" w:cs="Times New Roman"/>
          <w:lang w:val="en-US"/>
        </w:rPr>
        <w:t xml:space="preserve"> temperature profile in the</w:t>
      </w:r>
      <w:r w:rsidRPr="00883DA9">
        <w:rPr>
          <w:rFonts w:ascii="Times New Roman" w:hAnsi="Times New Roman" w:cs="Times New Roman"/>
          <w:lang w:val="en-US"/>
        </w:rPr>
        <w:t xml:space="preserve"> HP evaporator. </w:t>
      </w:r>
      <w:r w:rsidR="007E12C5" w:rsidRPr="00883DA9">
        <w:rPr>
          <w:rFonts w:ascii="Times New Roman" w:hAnsi="Times New Roman" w:cs="Times New Roman"/>
          <w:lang w:val="en-US"/>
        </w:rPr>
        <w:t xml:space="preserve">HP working fluid (n-pentane in this </w:t>
      </w:r>
      <w:r w:rsidR="00A4646D" w:rsidRPr="00883DA9">
        <w:rPr>
          <w:rFonts w:ascii="Times New Roman" w:hAnsi="Times New Roman" w:cs="Times New Roman"/>
          <w:lang w:val="en-US"/>
        </w:rPr>
        <w:t>case</w:t>
      </w:r>
      <w:r w:rsidR="007E12C5" w:rsidRPr="00883DA9">
        <w:rPr>
          <w:rFonts w:ascii="Times New Roman" w:hAnsi="Times New Roman" w:cs="Times New Roman"/>
          <w:lang w:val="en-US"/>
        </w:rPr>
        <w:t xml:space="preserve">) </w:t>
      </w:r>
      <w:r w:rsidRPr="00883DA9">
        <w:rPr>
          <w:rFonts w:ascii="Times New Roman" w:hAnsi="Times New Roman" w:cs="Times New Roman"/>
          <w:lang w:val="en-US"/>
        </w:rPr>
        <w:t xml:space="preserve">in green, </w:t>
      </w:r>
      <w:r w:rsidR="007E12C5" w:rsidRPr="00883DA9">
        <w:rPr>
          <w:rFonts w:ascii="Times New Roman" w:hAnsi="Times New Roman" w:cs="Times New Roman"/>
          <w:lang w:val="en-US"/>
        </w:rPr>
        <w:t xml:space="preserve">geothermal </w:t>
      </w:r>
      <w:r w:rsidRPr="00883DA9">
        <w:rPr>
          <w:rFonts w:ascii="Times New Roman" w:hAnsi="Times New Roman" w:cs="Times New Roman"/>
          <w:lang w:val="en-US"/>
        </w:rPr>
        <w:t xml:space="preserve">water in blue. The enthalpy scale </w:t>
      </w:r>
      <w:r w:rsidR="007E12C5" w:rsidRPr="00883DA9">
        <w:rPr>
          <w:rFonts w:ascii="Times New Roman" w:hAnsi="Times New Roman" w:cs="Times New Roman"/>
          <w:lang w:val="en-US"/>
        </w:rPr>
        <w:t>and the saturation lines refer</w:t>
      </w:r>
      <w:r w:rsidRPr="00883DA9">
        <w:rPr>
          <w:rFonts w:ascii="Times New Roman" w:hAnsi="Times New Roman" w:cs="Times New Roman"/>
          <w:lang w:val="en-US"/>
        </w:rPr>
        <w:t xml:space="preserve"> to </w:t>
      </w:r>
      <w:r w:rsidR="007E12C5" w:rsidRPr="00883DA9">
        <w:rPr>
          <w:rFonts w:ascii="Times New Roman" w:hAnsi="Times New Roman" w:cs="Times New Roman"/>
          <w:lang w:val="en-US"/>
        </w:rPr>
        <w:t>n-pentane</w:t>
      </w:r>
      <w:r w:rsidRPr="00883DA9">
        <w:rPr>
          <w:rFonts w:ascii="Times New Roman" w:hAnsi="Times New Roman" w:cs="Times New Roman"/>
          <w:lang w:val="en-US"/>
        </w:rPr>
        <w:t xml:space="preserve">, the </w:t>
      </w:r>
      <w:r w:rsidR="007E12C5" w:rsidRPr="00883DA9">
        <w:rPr>
          <w:rFonts w:ascii="Times New Roman" w:hAnsi="Times New Roman" w:cs="Times New Roman"/>
          <w:lang w:val="en-US"/>
        </w:rPr>
        <w:t>water</w:t>
      </w:r>
      <w:r w:rsidRPr="00883DA9">
        <w:rPr>
          <w:rFonts w:ascii="Times New Roman" w:hAnsi="Times New Roman" w:cs="Times New Roman"/>
          <w:lang w:val="en-US"/>
        </w:rPr>
        <w:t xml:space="preserve"> enthalpy scale has been modified so that </w:t>
      </w:r>
      <m:oMath>
        <m:sSub>
          <m:sSubPr>
            <m:ctrlPr>
              <w:rPr>
                <w:rFonts w:ascii="Cambria Math" w:hAnsi="Cambria Math" w:cs="Times New Roman"/>
                <w:i w:val="0"/>
                <w:lang w:val="en-US"/>
              </w:rPr>
            </m:ctrlPr>
          </m:sSubPr>
          <m:e>
            <m:r>
              <w:rPr>
                <w:rFonts w:ascii="Cambria Math" w:hAnsi="Cambria Math" w:cs="Times New Roman"/>
                <w:lang w:val="en-US"/>
              </w:rPr>
              <m:t>Δh</m:t>
            </m:r>
          </m:e>
          <m:sub>
            <m:r>
              <w:rPr>
                <w:rFonts w:ascii="Cambria Math" w:hAnsi="Cambria Math" w:cs="Times New Roman"/>
                <w:lang w:val="en-US"/>
              </w:rPr>
              <m:t>pentane</m:t>
            </m:r>
          </m:sub>
        </m:sSub>
        <m:r>
          <w:rPr>
            <w:rFonts w:ascii="Cambria Math" w:hAnsi="Cambria Math" w:cs="Times New Roman"/>
            <w:lang w:val="en-US"/>
          </w:rPr>
          <m:t xml:space="preserve">= </m:t>
        </m:r>
        <m:sSub>
          <m:sSubPr>
            <m:ctrlPr>
              <w:rPr>
                <w:rFonts w:ascii="Cambria Math" w:hAnsi="Cambria Math" w:cs="Times New Roman"/>
                <w:i w:val="0"/>
                <w:lang w:val="en-US"/>
              </w:rPr>
            </m:ctrlPr>
          </m:sSubPr>
          <m:e>
            <m:r>
              <w:rPr>
                <w:rFonts w:ascii="Cambria Math" w:hAnsi="Cambria Math" w:cs="Times New Roman"/>
                <w:lang w:val="en-US"/>
              </w:rPr>
              <m:t>Δh</m:t>
            </m:r>
          </m:e>
          <m:sub>
            <m:sSub>
              <m:sSubPr>
                <m:ctrlPr>
                  <w:rPr>
                    <w:rFonts w:ascii="Cambria Math" w:hAnsi="Cambria Math" w:cs="Times New Roman"/>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O</m:t>
            </m:r>
          </m:sub>
        </m:sSub>
      </m:oMath>
      <w:r w:rsidRPr="00883DA9">
        <w:rPr>
          <w:rFonts w:ascii="Times New Roman" w:eastAsiaTheme="minorEastAsia" w:hAnsi="Times New Roman" w:cs="Times New Roman"/>
          <w:lang w:val="en-US"/>
        </w:rPr>
        <w:t xml:space="preserve"> in the heat exchanger for better visualization. </w:t>
      </w:r>
    </w:p>
    <w:p w14:paraId="5C3E1AA0" w14:textId="056D1C63" w:rsidR="00C11020" w:rsidRPr="00280944" w:rsidRDefault="00C11020" w:rsidP="00280944">
      <w:pPr>
        <w:pStyle w:val="Titolo5"/>
        <w:rPr>
          <w:lang w:val="en-US"/>
        </w:rPr>
      </w:pPr>
      <w:r w:rsidRPr="00280944">
        <w:rPr>
          <w:lang w:val="en-US"/>
        </w:rPr>
        <w:t xml:space="preserve">Direct </w:t>
      </w:r>
      <w:r w:rsidR="0001324D" w:rsidRPr="00280944">
        <w:rPr>
          <w:lang w:val="en-US"/>
        </w:rPr>
        <w:t>c</w:t>
      </w:r>
      <w:r w:rsidRPr="00280944">
        <w:rPr>
          <w:lang w:val="en-US"/>
        </w:rPr>
        <w:t>ompression of steam generated by the well water flash (fig 1.d)</w:t>
      </w:r>
    </w:p>
    <w:p w14:paraId="67EA8190" w14:textId="77777777" w:rsidR="00B93682" w:rsidRDefault="00B93682" w:rsidP="00C11020">
      <w:pPr>
        <w:jc w:val="both"/>
        <w:rPr>
          <w:rFonts w:ascii="Times New Roman" w:hAnsi="Times New Roman" w:cs="Times New Roman"/>
          <w:lang w:val="en-US"/>
        </w:rPr>
      </w:pPr>
      <w:r w:rsidRPr="00B93682">
        <w:rPr>
          <w:rFonts w:ascii="Times New Roman" w:hAnsi="Times New Roman" w:cs="Times New Roman"/>
          <w:lang w:val="en-US"/>
        </w:rPr>
        <w:t xml:space="preserve">In this configuration, the hot water extracted from the well is flashed through a valve into a steam cylinder. The generated steam is then compressed to reach the target pressure and temperature values required by the industrial process. A multistage compression process with intercooling is proposed to enhance efficiency, with each intercooler being cooled by the saturated liquid returning from the plant. </w:t>
      </w:r>
    </w:p>
    <w:p w14:paraId="0EB58103" w14:textId="36D4CA8B" w:rsidR="000023D5" w:rsidRPr="00883DA9" w:rsidRDefault="00B93682" w:rsidP="00C11020">
      <w:pPr>
        <w:jc w:val="both"/>
        <w:rPr>
          <w:rFonts w:ascii="Times New Roman" w:hAnsi="Times New Roman" w:cs="Times New Roman"/>
          <w:lang w:val="en-US"/>
        </w:rPr>
      </w:pPr>
      <w:r w:rsidRPr="00B93682">
        <w:rPr>
          <w:rFonts w:ascii="Times New Roman" w:hAnsi="Times New Roman" w:cs="Times New Roman"/>
          <w:lang w:val="en-US"/>
        </w:rPr>
        <w:t xml:space="preserve">The saturation temperature inside the cylinder </w:t>
      </w:r>
      <w:r w:rsidR="00922E10" w:rsidRPr="00883DA9">
        <w:rPr>
          <w:rFonts w:ascii="Times New Roman" w:hAnsi="Times New Roman" w:cs="Times New Roman"/>
          <w:lang w:val="en-US"/>
        </w:rPr>
        <w:t>(</w:t>
      </w:r>
      <m:oMath>
        <m:sSub>
          <m:sSubPr>
            <m:ctrlPr>
              <w:rPr>
                <w:rStyle w:val="CSTableText"/>
                <w:rFonts w:ascii="Cambria Math" w:hAnsi="Cambria Math"/>
                <w:i/>
                <w:lang w:val="en-US"/>
              </w:rPr>
            </m:ctrlPr>
          </m:sSubPr>
          <m:e>
            <m:r>
              <w:rPr>
                <w:rStyle w:val="CSTableText"/>
                <w:rFonts w:ascii="Cambria Math" w:hAnsi="Cambria Math"/>
                <w:lang w:val="en-US"/>
              </w:rPr>
              <m:t>T</m:t>
            </m:r>
          </m:e>
          <m:sub>
            <m:r>
              <w:rPr>
                <w:rStyle w:val="CSTableText"/>
                <w:rFonts w:ascii="Cambria Math" w:hAnsi="Cambria Math"/>
                <w:lang w:val="en-US"/>
              </w:rPr>
              <m:t>GC</m:t>
            </m:r>
          </m:sub>
        </m:sSub>
      </m:oMath>
      <w:r w:rsidR="00922E10" w:rsidRPr="00883DA9">
        <w:rPr>
          <w:rFonts w:ascii="Times New Roman" w:hAnsi="Times New Roman" w:cs="Times New Roman"/>
          <w:lang w:val="en-US"/>
        </w:rPr>
        <w:t xml:space="preserve">) </w:t>
      </w:r>
      <w:r w:rsidRPr="00B93682">
        <w:rPr>
          <w:rFonts w:ascii="Times New Roman" w:hAnsi="Times New Roman" w:cs="Times New Roman"/>
          <w:lang w:val="en-US"/>
        </w:rPr>
        <w:t>is determined during the optimization process. The following table lists the fixed parameters used for system modeling.</w:t>
      </w:r>
    </w:p>
    <w:p w14:paraId="4E3B2E74" w14:textId="5BD06EDF" w:rsidR="0001324D" w:rsidRPr="00883DA9" w:rsidRDefault="0001324D" w:rsidP="0001324D">
      <w:pPr>
        <w:pStyle w:val="PSTableCaption"/>
        <w:jc w:val="center"/>
        <w:rPr>
          <w:lang w:val="en-US"/>
        </w:rPr>
      </w:pPr>
      <w:r w:rsidRPr="00883DA9">
        <w:rPr>
          <w:b/>
          <w:lang w:val="en-US"/>
        </w:rPr>
        <w:t xml:space="preserve">Table </w:t>
      </w:r>
      <w:r w:rsidR="00285315" w:rsidRPr="00883DA9">
        <w:rPr>
          <w:b/>
          <w:lang w:val="en-US"/>
        </w:rPr>
        <w:t>5</w:t>
      </w:r>
      <w:r w:rsidRPr="00883DA9">
        <w:rPr>
          <w:b/>
          <w:lang w:val="en-US"/>
        </w:rPr>
        <w:t xml:space="preserve">. </w:t>
      </w:r>
      <w:r w:rsidRPr="00883DA9">
        <w:rPr>
          <w:lang w:val="en-US"/>
        </w:rPr>
        <w:t xml:space="preserve"> </w:t>
      </w:r>
      <w:r w:rsidR="00285315" w:rsidRPr="00883DA9">
        <w:rPr>
          <w:lang w:val="en-US"/>
        </w:rPr>
        <w:t>Water</w:t>
      </w:r>
      <w:r w:rsidR="00FC068C">
        <w:rPr>
          <w:lang w:val="en-US"/>
        </w:rPr>
        <w:t>-based</w:t>
      </w:r>
      <w:r w:rsidR="00285315" w:rsidRPr="00883DA9">
        <w:rPr>
          <w:lang w:val="en-US"/>
        </w:rPr>
        <w:t xml:space="preserve"> </w:t>
      </w:r>
      <w:r w:rsidR="00FC068C">
        <w:rPr>
          <w:lang w:val="en-US"/>
        </w:rPr>
        <w:t xml:space="preserve">systems (1.c </w:t>
      </w:r>
      <w:r w:rsidR="00FC068C" w:rsidRPr="00FC068C">
        <w:rPr>
          <w:u w:val="single"/>
          <w:lang w:val="en-US"/>
        </w:rPr>
        <w:t>and</w:t>
      </w:r>
      <w:r w:rsidR="00FC068C">
        <w:rPr>
          <w:lang w:val="en-US"/>
        </w:rPr>
        <w:t xml:space="preserve"> 1.d)</w:t>
      </w:r>
      <w:r w:rsidRPr="00883DA9">
        <w:rPr>
          <w:lang w:val="en-US"/>
        </w:rPr>
        <w:t xml:space="preserve"> Fixed Parameters</w:t>
      </w:r>
    </w:p>
    <w:tbl>
      <w:tblPr>
        <w:tblW w:w="5000" w:type="pct"/>
        <w:tblLook w:val="01E0" w:firstRow="1" w:lastRow="1" w:firstColumn="1" w:lastColumn="1" w:noHBand="0" w:noVBand="0"/>
      </w:tblPr>
      <w:tblGrid>
        <w:gridCol w:w="1560"/>
        <w:gridCol w:w="4678"/>
        <w:gridCol w:w="3400"/>
      </w:tblGrid>
      <w:tr w:rsidR="0001324D" w:rsidRPr="00883DA9" w14:paraId="57D1096D" w14:textId="77777777">
        <w:trPr>
          <w:trHeight w:val="308"/>
        </w:trPr>
        <w:tc>
          <w:tcPr>
            <w:tcW w:w="809" w:type="pct"/>
            <w:tcBorders>
              <w:top w:val="single" w:sz="4" w:space="0" w:color="auto"/>
              <w:left w:val="nil"/>
              <w:bottom w:val="single" w:sz="4" w:space="0" w:color="auto"/>
              <w:right w:val="nil"/>
            </w:tcBorders>
            <w:tcMar>
              <w:left w:w="28" w:type="dxa"/>
              <w:right w:w="28" w:type="dxa"/>
            </w:tcMar>
          </w:tcPr>
          <w:p w14:paraId="4F71EA90" w14:textId="77777777" w:rsidR="0001324D" w:rsidRPr="00883DA9" w:rsidRDefault="0001324D">
            <w:pPr>
              <w:pStyle w:val="PSTableText"/>
              <w:rPr>
                <w:rFonts w:ascii="Times New Roman" w:hAnsi="Times New Roman"/>
                <w:b/>
                <w:bCs/>
                <w:lang w:val="en-US"/>
              </w:rPr>
            </w:pPr>
            <w:r w:rsidRPr="00883DA9">
              <w:rPr>
                <w:rFonts w:ascii="Times New Roman" w:hAnsi="Times New Roman"/>
                <w:b/>
                <w:bCs/>
                <w:lang w:val="en-US"/>
              </w:rPr>
              <w:t>Symbol</w:t>
            </w:r>
          </w:p>
        </w:tc>
        <w:tc>
          <w:tcPr>
            <w:tcW w:w="2427" w:type="pct"/>
            <w:tcBorders>
              <w:top w:val="single" w:sz="4" w:space="0" w:color="auto"/>
              <w:left w:val="nil"/>
              <w:bottom w:val="single" w:sz="4" w:space="0" w:color="auto"/>
              <w:right w:val="nil"/>
            </w:tcBorders>
          </w:tcPr>
          <w:p w14:paraId="604068A8" w14:textId="77777777" w:rsidR="0001324D" w:rsidRPr="00883DA9" w:rsidRDefault="0001324D">
            <w:pPr>
              <w:pStyle w:val="PSTableText"/>
              <w:jc w:val="center"/>
              <w:rPr>
                <w:rFonts w:ascii="Times New Roman" w:hAnsi="Times New Roman"/>
                <w:b/>
                <w:bCs/>
                <w:lang w:val="en-US"/>
              </w:rPr>
            </w:pPr>
            <w:r w:rsidRPr="00883DA9">
              <w:rPr>
                <w:rFonts w:ascii="Times New Roman" w:hAnsi="Times New Roman"/>
                <w:b/>
                <w:bCs/>
                <w:lang w:val="en-US"/>
              </w:rPr>
              <w:t>Description</w:t>
            </w:r>
          </w:p>
        </w:tc>
        <w:tc>
          <w:tcPr>
            <w:tcW w:w="1764" w:type="pct"/>
            <w:tcBorders>
              <w:top w:val="single" w:sz="4" w:space="0" w:color="auto"/>
              <w:left w:val="nil"/>
              <w:bottom w:val="single" w:sz="4" w:space="0" w:color="auto"/>
              <w:right w:val="nil"/>
            </w:tcBorders>
          </w:tcPr>
          <w:p w14:paraId="21FBE6C6" w14:textId="77777777" w:rsidR="0001324D" w:rsidRPr="00883DA9" w:rsidRDefault="0001324D">
            <w:pPr>
              <w:pStyle w:val="PSTableText"/>
              <w:jc w:val="center"/>
              <w:rPr>
                <w:rFonts w:ascii="Times New Roman" w:hAnsi="Times New Roman"/>
                <w:b/>
                <w:bCs/>
                <w:lang w:val="en-US"/>
              </w:rPr>
            </w:pPr>
            <w:r w:rsidRPr="00883DA9">
              <w:rPr>
                <w:rFonts w:ascii="Times New Roman" w:hAnsi="Times New Roman"/>
                <w:b/>
                <w:bCs/>
                <w:lang w:val="en-US"/>
              </w:rPr>
              <w:t>Value</w:t>
            </w:r>
          </w:p>
        </w:tc>
      </w:tr>
      <w:tr w:rsidR="0001324D" w:rsidRPr="00883DA9" w14:paraId="31659C9C" w14:textId="77777777">
        <w:trPr>
          <w:trHeight w:val="287"/>
        </w:trPr>
        <w:tc>
          <w:tcPr>
            <w:tcW w:w="809" w:type="pct"/>
            <w:tcMar>
              <w:left w:w="28" w:type="dxa"/>
              <w:right w:w="28" w:type="dxa"/>
            </w:tcMar>
          </w:tcPr>
          <w:p w14:paraId="09639017" w14:textId="77777777" w:rsidR="0001324D" w:rsidRPr="00883DA9" w:rsidRDefault="00F16E79">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i"/>
                      </m:rPr>
                      <w:rPr>
                        <w:rStyle w:val="CSTableText"/>
                        <w:rFonts w:ascii="Cambria Math" w:hAnsi="Cambria Math"/>
                        <w:lang w:val="en-US"/>
                      </w:rPr>
                      <m:t>η</m:t>
                    </m:r>
                  </m:e>
                  <m:sub>
                    <m:r>
                      <m:rPr>
                        <m:sty m:val="bi"/>
                      </m:rPr>
                      <w:rPr>
                        <w:rStyle w:val="CSTableText"/>
                        <w:rFonts w:ascii="Cambria Math" w:hAnsi="Cambria Math"/>
                        <w:lang w:val="en-US"/>
                      </w:rPr>
                      <m:t>comp</m:t>
                    </m:r>
                  </m:sub>
                </m:sSub>
              </m:oMath>
            </m:oMathPara>
          </w:p>
        </w:tc>
        <w:tc>
          <w:tcPr>
            <w:tcW w:w="2427" w:type="pct"/>
          </w:tcPr>
          <w:p w14:paraId="4B9B6EA3" w14:textId="70007D59" w:rsidR="0001324D" w:rsidRPr="00883DA9" w:rsidRDefault="0001324D">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Compressor</w:t>
            </w:r>
            <w:r w:rsidR="00285315" w:rsidRPr="00883DA9">
              <w:rPr>
                <w:rFonts w:ascii="Times New Roman" w:eastAsiaTheme="minorHAnsi" w:hAnsi="Times New Roman"/>
                <w:sz w:val="22"/>
                <w:szCs w:val="22"/>
                <w:lang w:val="en-US"/>
              </w:rPr>
              <w:t>s/Pumps</w:t>
            </w:r>
            <w:r w:rsidRPr="00883DA9">
              <w:rPr>
                <w:rFonts w:ascii="Times New Roman" w:eastAsiaTheme="minorHAnsi" w:hAnsi="Times New Roman"/>
                <w:sz w:val="22"/>
                <w:szCs w:val="22"/>
                <w:lang w:val="en-US"/>
              </w:rPr>
              <w:t xml:space="preserve"> Efficiency</w:t>
            </w:r>
          </w:p>
        </w:tc>
        <w:tc>
          <w:tcPr>
            <w:tcW w:w="1764" w:type="pct"/>
          </w:tcPr>
          <w:p w14:paraId="24F04A78" w14:textId="77777777" w:rsidR="0001324D" w:rsidRPr="00883DA9" w:rsidRDefault="0001324D">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0.8</w:t>
            </w:r>
          </w:p>
        </w:tc>
      </w:tr>
      <w:tr w:rsidR="0001324D" w:rsidRPr="00883DA9" w14:paraId="6D99DB42" w14:textId="77777777">
        <w:trPr>
          <w:trHeight w:val="308"/>
        </w:trPr>
        <w:tc>
          <w:tcPr>
            <w:tcW w:w="809" w:type="pct"/>
            <w:tcMar>
              <w:left w:w="28" w:type="dxa"/>
              <w:right w:w="28" w:type="dxa"/>
            </w:tcMar>
          </w:tcPr>
          <w:p w14:paraId="3857DBAE" w14:textId="226F9E38" w:rsidR="0001324D" w:rsidRPr="00883DA9" w:rsidRDefault="00F16E79">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
                      </m:rPr>
                      <w:rPr>
                        <w:rStyle w:val="CSTableText"/>
                        <w:rFonts w:ascii="Cambria Math" w:hAnsi="Cambria Math"/>
                        <w:lang w:val="en-US"/>
                      </w:rPr>
                      <m:t>Δ</m:t>
                    </m:r>
                    <m:r>
                      <m:rPr>
                        <m:sty m:val="bi"/>
                      </m:rPr>
                      <w:rPr>
                        <w:rStyle w:val="CSTableText"/>
                        <w:rFonts w:ascii="Cambria Math" w:hAnsi="Cambria Math"/>
                        <w:lang w:val="en-US"/>
                      </w:rPr>
                      <m:t>T</m:t>
                    </m:r>
                  </m:e>
                  <m:sub>
                    <m:r>
                      <m:rPr>
                        <m:sty m:val="bi"/>
                      </m:rPr>
                      <w:rPr>
                        <w:rStyle w:val="CSTableText"/>
                        <w:rFonts w:ascii="Cambria Math" w:hAnsi="Cambria Math"/>
                        <w:lang w:val="en-US"/>
                      </w:rPr>
                      <m:t>PP</m:t>
                    </m:r>
                  </m:sub>
                </m:sSub>
              </m:oMath>
            </m:oMathPara>
          </w:p>
        </w:tc>
        <w:tc>
          <w:tcPr>
            <w:tcW w:w="2427" w:type="pct"/>
          </w:tcPr>
          <w:p w14:paraId="1D936C2B" w14:textId="2704E75D" w:rsidR="0001324D" w:rsidRPr="00883DA9" w:rsidRDefault="00285315">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Heat exchangers pinch points</w:t>
            </w:r>
          </w:p>
        </w:tc>
        <w:tc>
          <w:tcPr>
            <w:tcW w:w="1764" w:type="pct"/>
          </w:tcPr>
          <w:p w14:paraId="3BA96BD0" w14:textId="6E1EF1C1" w:rsidR="0001324D" w:rsidRPr="00883DA9" w:rsidRDefault="00285315">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10</w:t>
            </w:r>
            <w:r w:rsidR="0001324D" w:rsidRPr="00883DA9">
              <w:rPr>
                <w:rFonts w:ascii="Times New Roman" w:eastAsiaTheme="minorHAnsi" w:hAnsi="Times New Roman"/>
                <w:sz w:val="22"/>
                <w:szCs w:val="22"/>
                <w:lang w:val="en-US"/>
              </w:rPr>
              <w:t xml:space="preserve"> °C</w:t>
            </w:r>
          </w:p>
        </w:tc>
      </w:tr>
    </w:tbl>
    <w:p w14:paraId="07DC0775" w14:textId="0D5E0D26" w:rsidR="00F16E79" w:rsidRPr="00280944" w:rsidRDefault="00F16E79" w:rsidP="00F16E79">
      <w:pPr>
        <w:pStyle w:val="Titolo2"/>
        <w:numPr>
          <w:ilvl w:val="0"/>
          <w:numId w:val="16"/>
        </w:numPr>
        <w:rPr>
          <w:rFonts w:ascii="Times New Roman" w:hAnsi="Times New Roman" w:cs="Times New Roman"/>
          <w:lang w:val="en-US"/>
        </w:rPr>
      </w:pPr>
      <w:bookmarkStart w:id="8" w:name="_Hlk178581780"/>
      <w:r>
        <w:rPr>
          <w:rFonts w:ascii="Times New Roman" w:hAnsi="Times New Roman" w:cs="Times New Roman"/>
          <w:lang w:val="en-US"/>
        </w:rPr>
        <w:lastRenderedPageBreak/>
        <w:t>Overall Optimization of the system</w:t>
      </w:r>
    </w:p>
    <w:p w14:paraId="7F7A22A9" w14:textId="77777777" w:rsidR="00F16E79" w:rsidRPr="00883DA9" w:rsidRDefault="00F16E79" w:rsidP="00F16E79">
      <w:pPr>
        <w:jc w:val="both"/>
        <w:rPr>
          <w:rFonts w:ascii="Times New Roman" w:hAnsi="Times New Roman" w:cs="Times New Roman"/>
          <w:lang w:val="en-US"/>
        </w:rPr>
      </w:pPr>
      <w:r w:rsidRPr="00A114E1">
        <w:rPr>
          <w:rFonts w:ascii="Times New Roman" w:hAnsi="Times New Roman" w:cs="Times New Roman"/>
          <w:lang w:val="en-US"/>
        </w:rPr>
        <w:t xml:space="preserve">The simplicity of the well model described allows for direct optimization of the overall system, </w:t>
      </w:r>
      <w:r w:rsidRPr="00A114E1">
        <w:rPr>
          <w:rFonts w:ascii="Times New Roman" w:hAnsi="Times New Roman" w:cs="Times New Roman"/>
          <w:color w:val="FF0000"/>
          <w:lang w:val="en-US"/>
        </w:rPr>
        <w:t>optimizing both the well and surface installation parameters simultaneously</w:t>
      </w:r>
      <w:r w:rsidRPr="00A114E1">
        <w:rPr>
          <w:rFonts w:ascii="Times New Roman" w:hAnsi="Times New Roman" w:cs="Times New Roman"/>
          <w:lang w:val="en-US"/>
        </w:rPr>
        <w:t>.</w:t>
      </w:r>
      <w:r w:rsidRPr="009A5106">
        <w:rPr>
          <w:rFonts w:ascii="Times New Roman" w:hAnsi="Times New Roman" w:cs="Times New Roman"/>
          <w:lang w:val="en-US"/>
        </w:rPr>
        <w:t xml:space="preserve"> The optimization process targets two distinct objectives</w:t>
      </w:r>
      <w:r>
        <w:rPr>
          <w:rFonts w:ascii="Times New Roman" w:hAnsi="Times New Roman" w:cs="Times New Roman"/>
          <w:lang w:val="en-US"/>
        </w:rPr>
        <w:t>, both to be – ideally – maximized</w:t>
      </w:r>
      <w:r w:rsidRPr="009A5106">
        <w:rPr>
          <w:rFonts w:ascii="Times New Roman" w:hAnsi="Times New Roman" w:cs="Times New Roman"/>
          <w:lang w:val="en-US"/>
        </w:rPr>
        <w:t>, as shown in</w:t>
      </w:r>
      <w:r>
        <w:rPr>
          <w:rFonts w:ascii="Times New Roman" w:hAnsi="Times New Roman" w:cs="Times New Roman"/>
          <w:lang w:val="en-US"/>
        </w:rPr>
        <w:t xml:space="preserve"> </w:t>
      </w:r>
      <w:r w:rsidRPr="00883DA9">
        <w:rPr>
          <w:rFonts w:ascii="Times New Roman" w:hAnsi="Times New Roman" w:cs="Times New Roman"/>
          <w:lang w:val="en-US"/>
        </w:rPr>
        <w:t>Table 3.</w:t>
      </w:r>
    </w:p>
    <w:bookmarkEnd w:id="8"/>
    <w:p w14:paraId="0B909F4A" w14:textId="77777777" w:rsidR="00F16E79" w:rsidRPr="00883DA9" w:rsidRDefault="00F16E79" w:rsidP="00F16E79">
      <w:pPr>
        <w:pStyle w:val="PSTableCaption"/>
        <w:jc w:val="center"/>
        <w:rPr>
          <w:lang w:val="en-US"/>
        </w:rPr>
      </w:pPr>
      <w:r w:rsidRPr="00883DA9">
        <w:rPr>
          <w:b/>
          <w:lang w:val="en-US"/>
        </w:rPr>
        <w:t xml:space="preserve">Table 3. </w:t>
      </w:r>
      <w:r w:rsidRPr="00883DA9">
        <w:rPr>
          <w:lang w:val="en-US"/>
        </w:rPr>
        <w:t xml:space="preserve"> BHE Optimization Objectives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7113"/>
      </w:tblGrid>
      <w:tr w:rsidR="00F16E79" w:rsidRPr="00883DA9" w14:paraId="62CB50DC" w14:textId="77777777" w:rsidTr="00F16E79">
        <w:trPr>
          <w:trHeight w:val="310"/>
        </w:trPr>
        <w:tc>
          <w:tcPr>
            <w:tcW w:w="2515" w:type="dxa"/>
            <w:tcBorders>
              <w:top w:val="single" w:sz="4" w:space="0" w:color="auto"/>
              <w:bottom w:val="single" w:sz="4" w:space="0" w:color="auto"/>
            </w:tcBorders>
            <w:vAlign w:val="center"/>
          </w:tcPr>
          <w:p w14:paraId="463B90F4" w14:textId="77777777" w:rsidR="00F16E79" w:rsidRPr="00883DA9" w:rsidRDefault="00F16E79" w:rsidP="00F16E79">
            <w:pPr>
              <w:pStyle w:val="PSTableText"/>
              <w:rPr>
                <w:rFonts w:ascii="Times New Roman" w:hAnsi="Times New Roman"/>
                <w:b/>
                <w:bCs/>
                <w:lang w:val="en-US"/>
              </w:rPr>
            </w:pPr>
            <w:r w:rsidRPr="00883DA9">
              <w:rPr>
                <w:rFonts w:ascii="Times New Roman" w:hAnsi="Times New Roman"/>
                <w:b/>
                <w:bCs/>
                <w:lang w:val="en-US"/>
              </w:rPr>
              <w:t>Parameter</w:t>
            </w:r>
          </w:p>
        </w:tc>
        <w:tc>
          <w:tcPr>
            <w:tcW w:w="7113" w:type="dxa"/>
            <w:tcBorders>
              <w:top w:val="single" w:sz="4" w:space="0" w:color="auto"/>
              <w:bottom w:val="single" w:sz="4" w:space="0" w:color="auto"/>
            </w:tcBorders>
            <w:vAlign w:val="center"/>
          </w:tcPr>
          <w:p w14:paraId="7634CDE2" w14:textId="77777777" w:rsidR="00F16E79" w:rsidRPr="00883DA9" w:rsidRDefault="00F16E79" w:rsidP="00F16E79">
            <w:pPr>
              <w:pStyle w:val="PSTableText"/>
              <w:rPr>
                <w:rFonts w:ascii="Times New Roman" w:hAnsi="Times New Roman"/>
                <w:b/>
                <w:bCs/>
                <w:lang w:val="en-US"/>
              </w:rPr>
            </w:pPr>
            <w:r w:rsidRPr="00883DA9">
              <w:rPr>
                <w:rFonts w:ascii="Times New Roman" w:hAnsi="Times New Roman"/>
                <w:b/>
                <w:bCs/>
                <w:lang w:val="en-US"/>
              </w:rPr>
              <w:t>Comment</w:t>
            </w:r>
          </w:p>
        </w:tc>
      </w:tr>
      <w:tr w:rsidR="00F16E79" w:rsidRPr="00883DA9" w14:paraId="10485894" w14:textId="77777777" w:rsidTr="00F16E79">
        <w:tc>
          <w:tcPr>
            <w:tcW w:w="2515" w:type="dxa"/>
            <w:tcBorders>
              <w:top w:val="single" w:sz="4" w:space="0" w:color="auto"/>
            </w:tcBorders>
          </w:tcPr>
          <w:p w14:paraId="2CE9E835" w14:textId="7487E789" w:rsidR="00F16E79" w:rsidRPr="00883DA9" w:rsidRDefault="00787E9D" w:rsidP="00F16E79">
            <w:pPr>
              <w:tabs>
                <w:tab w:val="left" w:pos="1800"/>
              </w:tabs>
              <w:rPr>
                <w:rFonts w:ascii="Times New Roman" w:hAnsi="Times New Roman" w:cs="Times New Roman"/>
                <w:lang w:val="en-US"/>
              </w:rPr>
            </w:pPr>
            <m:oMathPara>
              <m:oMathParaPr>
                <m:jc m:val="left"/>
              </m:oMathParaP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W</m:t>
                        </m:r>
                      </m:e>
                    </m:acc>
                  </m:e>
                  <m:sub>
                    <m:r>
                      <w:rPr>
                        <w:rFonts w:ascii="Cambria Math" w:hAnsi="Cambria Math" w:cs="Times New Roman"/>
                        <w:lang w:val="en-US"/>
                      </w:rPr>
                      <m:t>net</m:t>
                    </m:r>
                    <m:r>
                      <w:rPr>
                        <w:rFonts w:ascii="Cambria Math" w:hAnsi="Cambria Math" w:cs="Times New Roman"/>
                        <w:lang w:val="en-US"/>
                      </w:rPr>
                      <m:t xml:space="preserve"> rel</m:t>
                    </m:r>
                  </m:sub>
                </m:sSub>
                <m:r>
                  <w:rPr>
                    <w:rFonts w:ascii="Cambria Math" w:hAnsi="Cambria Math" w:cs="Times New Roman"/>
                    <w:lang w:val="en-US"/>
                  </w:rPr>
                  <m:t xml:space="preserve"> </m:t>
                </m:r>
                <m:r>
                  <w:rPr>
                    <w:rFonts w:ascii="Cambria Math" w:hAnsi="Cambria Math" w:cs="Times New Roman"/>
                    <w:lang w:val="en-US"/>
                  </w:rPr>
                  <m:t xml:space="preserve">:= </m:t>
                </m:r>
                <m:f>
                  <m:fPr>
                    <m:ctrlPr>
                      <w:rPr>
                        <w:rFonts w:ascii="Cambria Math" w:hAnsi="Cambria Math" w:cs="Times New Roman"/>
                        <w:i/>
                        <w:lang w:val="en-US"/>
                      </w:rPr>
                    </m:ctrlPr>
                  </m:fPr>
                  <m:num>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W</m:t>
                            </m:r>
                          </m:e>
                        </m:acc>
                      </m:e>
                      <m:sub>
                        <m:r>
                          <w:rPr>
                            <w:rFonts w:ascii="Cambria Math" w:hAnsi="Cambria Math" w:cs="Times New Roman"/>
                            <w:lang w:val="en-US"/>
                          </w:rPr>
                          <m:t>net</m:t>
                        </m:r>
                      </m:sub>
                    </m:sSub>
                  </m:num>
                  <m:den>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Q</m:t>
                            </m:r>
                          </m:e>
                        </m:acc>
                      </m:e>
                      <m:sub>
                        <m:r>
                          <w:rPr>
                            <w:rFonts w:ascii="Cambria Math" w:hAnsi="Cambria Math" w:cs="Times New Roman"/>
                            <w:lang w:val="en-US"/>
                          </w:rPr>
                          <m:t>steam</m:t>
                        </m:r>
                      </m:sub>
                    </m:sSub>
                  </m:den>
                </m:f>
              </m:oMath>
            </m:oMathPara>
          </w:p>
        </w:tc>
        <w:tc>
          <w:tcPr>
            <w:tcW w:w="7113" w:type="dxa"/>
            <w:tcBorders>
              <w:top w:val="single" w:sz="4" w:space="0" w:color="auto"/>
            </w:tcBorders>
          </w:tcPr>
          <w:p w14:paraId="247DFC64" w14:textId="1721EC27" w:rsidR="00F16E79" w:rsidRPr="00883DA9" w:rsidRDefault="00F16E79" w:rsidP="00F16E79">
            <w:pPr>
              <w:tabs>
                <w:tab w:val="left" w:pos="1800"/>
              </w:tabs>
              <w:rPr>
                <w:rFonts w:ascii="Times New Roman" w:hAnsi="Times New Roman" w:cs="Times New Roman"/>
                <w:lang w:val="en-US"/>
              </w:rPr>
            </w:pP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Q</m:t>
                      </m:r>
                    </m:e>
                  </m:acc>
                </m:e>
                <m:sub>
                  <m:r>
                    <w:rPr>
                      <w:rFonts w:ascii="Cambria Math" w:hAnsi="Cambria Math" w:cs="Times New Roman"/>
                      <w:lang w:val="en-US"/>
                    </w:rPr>
                    <m:t>steam</m:t>
                  </m:r>
                </m:sub>
              </m:sSub>
            </m:oMath>
            <w:r w:rsidRPr="00883DA9">
              <w:rPr>
                <w:rFonts w:ascii="Times New Roman" w:eastAsiaTheme="minorEastAsia" w:hAnsi="Times New Roman" w:cs="Times New Roman"/>
                <w:lang w:val="en-US"/>
              </w:rPr>
              <w:t xml:space="preserve"> is the heat provided to the generated steam and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W</m:t>
                      </m:r>
                    </m:e>
                  </m:acc>
                </m:e>
                <m:sub>
                  <m:r>
                    <w:rPr>
                      <w:rFonts w:ascii="Cambria Math" w:hAnsi="Cambria Math" w:cs="Times New Roman"/>
                      <w:lang w:val="en-US"/>
                    </w:rPr>
                    <m:t>net</m:t>
                  </m:r>
                </m:sub>
              </m:sSub>
            </m:oMath>
            <w:r w:rsidRPr="00883DA9">
              <w:rPr>
                <w:rFonts w:ascii="Times New Roman" w:eastAsiaTheme="minorEastAsia" w:hAnsi="Times New Roman" w:cs="Times New Roman"/>
                <w:lang w:val="en-US"/>
              </w:rPr>
              <w:t xml:space="preserve"> is the net </w:t>
            </w:r>
            <w:r w:rsidRPr="00883DA9">
              <w:rPr>
                <w:rFonts w:ascii="Times New Roman" w:eastAsiaTheme="minorEastAsia" w:hAnsi="Times New Roman" w:cs="Times New Roman"/>
                <w:i/>
                <w:lang w:val="en-US"/>
              </w:rPr>
              <w:t>electrical</w:t>
            </w:r>
            <w:r w:rsidRPr="00883DA9">
              <w:rPr>
                <w:rFonts w:ascii="Times New Roman" w:eastAsiaTheme="minorEastAsia" w:hAnsi="Times New Roman" w:cs="Times New Roman"/>
                <w:lang w:val="en-US"/>
              </w:rPr>
              <w:t xml:space="preserve"> power </w:t>
            </w:r>
            <w:r w:rsidR="00426267">
              <w:rPr>
                <w:rFonts w:ascii="Times New Roman" w:eastAsiaTheme="minorEastAsia" w:hAnsi="Times New Roman" w:cs="Times New Roman"/>
                <w:lang w:val="en-US"/>
              </w:rPr>
              <w:t>balance</w:t>
            </w:r>
            <w:r w:rsidRPr="00883DA9">
              <w:rPr>
                <w:rFonts w:ascii="Times New Roman" w:eastAsiaTheme="minorEastAsia" w:hAnsi="Times New Roman" w:cs="Times New Roman"/>
                <w:lang w:val="en-US"/>
              </w:rPr>
              <w:t xml:space="preserve"> of the heat pump</w:t>
            </w:r>
            <w:r w:rsidR="00AC1B4E">
              <w:rPr>
                <w:rFonts w:ascii="Times New Roman" w:eastAsiaTheme="minorEastAsia" w:hAnsi="Times New Roman" w:cs="Times New Roman"/>
                <w:lang w:val="en-US"/>
              </w:rPr>
              <w:t xml:space="preserve">, </w:t>
            </w:r>
            <w:r w:rsidR="00426267">
              <w:rPr>
                <w:rFonts w:ascii="Times New Roman" w:eastAsiaTheme="minorEastAsia" w:hAnsi="Times New Roman" w:cs="Times New Roman"/>
                <w:lang w:val="en-US"/>
              </w:rPr>
              <w:t xml:space="preserve">negative when the heat pump requires </w:t>
            </w:r>
            <w:proofErr w:type="gramStart"/>
            <w:r w:rsidR="00426267">
              <w:rPr>
                <w:rFonts w:ascii="Times New Roman" w:eastAsiaTheme="minorEastAsia" w:hAnsi="Times New Roman" w:cs="Times New Roman"/>
                <w:lang w:val="en-US"/>
              </w:rPr>
              <w:t>power.</w:t>
            </w:r>
            <w:proofErr w:type="gramEnd"/>
            <w:r w:rsidR="00787E9D">
              <w:rPr>
                <w:rFonts w:ascii="Times New Roman" w:eastAsiaTheme="minorEastAsia" w:hAnsi="Times New Roman" w:cs="Times New Roman"/>
                <w:lang w:val="en-US"/>
              </w:rPr>
              <w:t xml:space="preserve"> </w:t>
            </w:r>
            <w:r w:rsidR="00426267">
              <w:rPr>
                <w:rFonts w:ascii="Times New Roman" w:eastAsiaTheme="minorEastAsia" w:hAnsi="Times New Roman" w:cs="Times New Roman"/>
                <w:lang w:val="en-US"/>
              </w:rPr>
              <w:t xml:space="preserve">Note that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W</m:t>
                      </m:r>
                    </m:e>
                  </m:acc>
                </m:e>
                <m:sub>
                  <m:r>
                    <w:rPr>
                      <w:rFonts w:ascii="Cambria Math" w:hAnsi="Cambria Math" w:cs="Times New Roman"/>
                      <w:lang w:val="en-US"/>
                    </w:rPr>
                    <m:t>net rel</m:t>
                  </m:r>
                </m:sub>
              </m:sSub>
              <m:r>
                <w:rPr>
                  <w:rFonts w:ascii="Cambria Math" w:hAnsi="Cambria Math" w:cs="Times New Roman"/>
                  <w:lang w:val="en-US"/>
                </w:rPr>
                <m:t xml:space="preserve">= </m:t>
              </m:r>
              <m:f>
                <m:fPr>
                  <m:type m:val="lin"/>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COP</m:t>
                  </m:r>
                </m:den>
              </m:f>
            </m:oMath>
            <w:r w:rsidR="00787E9D">
              <w:rPr>
                <w:rFonts w:ascii="Times New Roman" w:eastAsiaTheme="minorEastAsia" w:hAnsi="Times New Roman" w:cs="Times New Roman"/>
                <w:lang w:val="en-US"/>
              </w:rPr>
              <w:t xml:space="preserve"> </w:t>
            </w:r>
            <w:r w:rsidR="00426267">
              <w:rPr>
                <w:rFonts w:ascii="Times New Roman" w:eastAsiaTheme="minorEastAsia" w:hAnsi="Times New Roman" w:cs="Times New Roman"/>
                <w:lang w:val="en-US"/>
              </w:rPr>
              <w:t>(</w:t>
            </w:r>
            <w:r w:rsidR="00787E9D">
              <w:rPr>
                <w:rFonts w:ascii="Times New Roman" w:eastAsiaTheme="minorEastAsia" w:hAnsi="Times New Roman" w:cs="Times New Roman"/>
                <w:lang w:val="en-US"/>
              </w:rPr>
              <w:t xml:space="preserve">the heat pump </w:t>
            </w:r>
            <w:r w:rsidR="00426267" w:rsidRPr="00426267">
              <w:rPr>
                <w:rFonts w:ascii="Times New Roman" w:eastAsiaTheme="minorEastAsia" w:hAnsi="Times New Roman" w:cs="Times New Roman"/>
                <w:i/>
                <w:lang w:val="en-US"/>
              </w:rPr>
              <w:t>coefficient of performance</w:t>
            </w:r>
            <w:r w:rsidR="00426267">
              <w:rPr>
                <w:rFonts w:ascii="Times New Roman" w:eastAsiaTheme="minorEastAsia" w:hAnsi="Times New Roman" w:cs="Times New Roman"/>
                <w:lang w:val="en-US"/>
              </w:rPr>
              <w:t>)</w:t>
            </w:r>
          </w:p>
        </w:tc>
      </w:tr>
      <w:tr w:rsidR="00F16E79" w:rsidRPr="00883DA9" w14:paraId="7B91A47C" w14:textId="77777777" w:rsidTr="00F16E79">
        <w:tc>
          <w:tcPr>
            <w:tcW w:w="2515" w:type="dxa"/>
          </w:tcPr>
          <w:p w14:paraId="427AEDD9" w14:textId="77777777" w:rsidR="00F16E79" w:rsidRPr="00883DA9" w:rsidRDefault="00F16E79" w:rsidP="00F16E79">
            <w:pPr>
              <w:tabs>
                <w:tab w:val="left" w:pos="1800"/>
              </w:tabs>
              <w:rPr>
                <w:rFonts w:ascii="Times New Roman" w:hAnsi="Times New Roman" w:cs="Times New Roman"/>
                <w:lang w:val="en-US"/>
              </w:rPr>
            </w:pPr>
            <m:oMathPara>
              <m:oMathParaPr>
                <m:jc m:val="left"/>
              </m:oMathParaP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r>
                  <w:rPr>
                    <w:rFonts w:ascii="Cambria Math" w:hAnsi="Cambria Math" w:cs="Times New Roman"/>
                    <w:lang w:val="en-US"/>
                  </w:rPr>
                  <m:t xml:space="preserve">  := </m:t>
                </m:r>
                <m:f>
                  <m:fPr>
                    <m:ctrlPr>
                      <w:rPr>
                        <w:rFonts w:ascii="Cambria Math" w:hAnsi="Cambria Math" w:cs="Times New Roman"/>
                        <w:i/>
                        <w:lang w:val="en-US"/>
                      </w:rPr>
                    </m:ctrlPr>
                  </m:fPr>
                  <m:num>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steam</m:t>
                        </m:r>
                      </m:sub>
                    </m:sSub>
                  </m:num>
                  <m:den>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BHE</m:t>
                        </m:r>
                      </m:sub>
                    </m:sSub>
                  </m:den>
                </m:f>
              </m:oMath>
            </m:oMathPara>
          </w:p>
        </w:tc>
        <w:tc>
          <w:tcPr>
            <w:tcW w:w="7113" w:type="dxa"/>
          </w:tcPr>
          <w:p w14:paraId="01036DA3" w14:textId="77777777" w:rsidR="00F16E79" w:rsidRPr="00883DA9" w:rsidRDefault="00F16E79" w:rsidP="00F16E79">
            <w:pPr>
              <w:tabs>
                <w:tab w:val="left" w:pos="1800"/>
              </w:tabs>
              <w:rPr>
                <w:lang w:val="en-US"/>
              </w:rPr>
            </w:pP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steam</m:t>
                  </m:r>
                </m:sub>
              </m:sSub>
            </m:oMath>
            <w:r w:rsidRPr="00883DA9">
              <w:rPr>
                <w:rFonts w:ascii="Times New Roman" w:eastAsiaTheme="minorEastAsia" w:hAnsi="Times New Roman" w:cs="Times New Roman"/>
                <w:lang w:val="en-US"/>
              </w:rPr>
              <w:t xml:space="preserve"> and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BHE</m:t>
                  </m:r>
                </m:sub>
              </m:sSub>
            </m:oMath>
            <w:r w:rsidRPr="00883DA9">
              <w:rPr>
                <w:rFonts w:ascii="Times New Roman" w:eastAsiaTheme="minorEastAsia" w:hAnsi="Times New Roman" w:cs="Times New Roman"/>
                <w:lang w:val="en-US"/>
              </w:rPr>
              <w:t xml:space="preserve"> are respectively the flow rate of steam and the flow rate of the fluid circulated in the well.</w:t>
            </w:r>
          </w:p>
        </w:tc>
      </w:tr>
    </w:tbl>
    <w:p w14:paraId="1D601193" w14:textId="29F5C8E7" w:rsidR="00F16E79" w:rsidRPr="00426267" w:rsidRDefault="00863F5A" w:rsidP="00F16E79">
      <w:pPr>
        <w:tabs>
          <w:tab w:val="left" w:pos="1800"/>
        </w:tabs>
        <w:spacing w:before="240" w:after="0"/>
        <w:jc w:val="both"/>
        <w:rPr>
          <w:rFonts w:ascii="Times New Roman" w:hAnsi="Times New Roman" w:cs="Times New Roman"/>
          <w:color w:val="FF0000"/>
          <w:lang w:val="en-US"/>
        </w:rPr>
      </w:pPr>
      <w:r w:rsidRPr="00863F5A">
        <w:rPr>
          <w:rFonts w:ascii="Times New Roman" w:hAnsi="Times New Roman" w:cs="Times New Roman"/>
          <w:color w:val="FF0000"/>
          <w:lang w:val="en-US"/>
        </w:rPr>
        <w:t xml:space="preserve">Where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oMath>
      <w:r w:rsidRPr="00863F5A">
        <w:rPr>
          <w:rFonts w:ascii="Times New Roman" w:eastAsiaTheme="minorEastAsia" w:hAnsi="Times New Roman" w:cs="Times New Roman"/>
          <w:color w:val="FF0000"/>
          <w:lang w:val="en-US"/>
        </w:rPr>
        <w:t xml:space="preserve"> has been chosen instead of the COP as in some (extreme) condition the CO</w:t>
      </w:r>
      <w:r w:rsidRPr="00863F5A">
        <w:rPr>
          <w:rFonts w:ascii="Times New Roman" w:eastAsiaTheme="minorEastAsia" w:hAnsi="Times New Roman" w:cs="Times New Roman"/>
          <w:color w:val="FF0000"/>
          <w:vertAlign w:val="subscript"/>
          <w:lang w:val="en-US"/>
        </w:rPr>
        <w:t>2</w:t>
      </w:r>
      <w:r w:rsidRPr="00863F5A">
        <w:rPr>
          <w:rFonts w:ascii="Times New Roman" w:eastAsiaTheme="minorEastAsia" w:hAnsi="Times New Roman" w:cs="Times New Roman"/>
          <w:color w:val="FF0000"/>
          <w:lang w:val="en-US"/>
        </w:rPr>
        <w:t xml:space="preserve">-based system can be used for cogeneration creating some numerical instabilities as the COP becomes infinite with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m:t>
            </m:r>
          </m:sub>
        </m:sSub>
        <m:r>
          <w:rPr>
            <w:rFonts w:ascii="Cambria Math" w:hAnsi="Cambria Math" w:cs="Times New Roman"/>
            <w:color w:val="FF0000"/>
            <w:lang w:val="en-US"/>
          </w:rPr>
          <m:t>=0</m:t>
        </m:r>
      </m:oMath>
      <w:r w:rsidRPr="00863F5A">
        <w:rPr>
          <w:rFonts w:ascii="Times New Roman" w:eastAsiaTheme="minorEastAsia" w:hAnsi="Times New Roman" w:cs="Times New Roman"/>
          <w:color w:val="FF0000"/>
          <w:lang w:val="en-US"/>
        </w:rPr>
        <w:t>.</w:t>
      </w:r>
      <w:r w:rsidR="00426267">
        <w:rPr>
          <w:rFonts w:ascii="Times New Roman" w:eastAsiaTheme="minorEastAsia" w:hAnsi="Times New Roman" w:cs="Times New Roman"/>
          <w:color w:val="FF0000"/>
          <w:lang w:val="en-US"/>
        </w:rPr>
        <w:t xml:space="preserve"> </w:t>
      </w:r>
      <w:r w:rsidR="00F16E79" w:rsidRPr="00883DA9">
        <w:rPr>
          <w:rFonts w:ascii="Times New Roman" w:hAnsi="Times New Roman" w:cs="Times New Roman"/>
          <w:lang w:val="en-US"/>
        </w:rPr>
        <w:t xml:space="preserve">These parameters are interesting as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W</m:t>
                </m:r>
              </m:e>
            </m:acc>
          </m:e>
          <m:sub>
            <m:r>
              <w:rPr>
                <w:rFonts w:ascii="Cambria Math" w:hAnsi="Cambria Math" w:cs="Times New Roman"/>
                <w:lang w:val="en-US"/>
              </w:rPr>
              <m:t>net rel</m:t>
            </m:r>
          </m:sub>
        </m:sSub>
      </m:oMath>
      <w:r w:rsidR="00787E9D">
        <w:rPr>
          <w:rFonts w:ascii="Times New Roman" w:eastAsiaTheme="minorEastAsia" w:hAnsi="Times New Roman" w:cs="Times New Roman"/>
          <w:lang w:val="en-US"/>
        </w:rPr>
        <w:t xml:space="preserve"> </w:t>
      </w:r>
      <w:r w:rsidR="00F16E79" w:rsidRPr="00883DA9">
        <w:rPr>
          <w:rFonts w:ascii="Times New Roman" w:hAnsi="Times New Roman" w:cs="Times New Roman"/>
          <w:lang w:val="en-US"/>
        </w:rPr>
        <w:t xml:space="preserve">is related to the OPEX (Operational Expenditure) of the plant, while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00F16E79" w:rsidRPr="00883DA9">
        <w:rPr>
          <w:rFonts w:ascii="Times New Roman" w:eastAsiaTheme="minorEastAsia" w:hAnsi="Times New Roman" w:cs="Times New Roman"/>
          <w:lang w:val="en-US"/>
        </w:rPr>
        <w:t xml:space="preserve"> mainly affects the CAPEX (Capital Expenditure). </w:t>
      </w:r>
      <w:r w:rsidR="00F16E79" w:rsidRPr="008A0C8C">
        <w:rPr>
          <w:rFonts w:ascii="Times New Roman" w:eastAsiaTheme="minorEastAsia" w:hAnsi="Times New Roman" w:cs="Times New Roman"/>
          <w:lang w:val="en-US"/>
        </w:rPr>
        <w:t>This is because electrical consumption is typically the largest contributor to operating costs, while well drilling has a significant impact on capital investment, often accounting for about 60% of the total cos</w:t>
      </w:r>
      <w:r w:rsidR="00F16E79">
        <w:rPr>
          <w:rFonts w:ascii="Times New Roman" w:eastAsiaTheme="minorEastAsia" w:hAnsi="Times New Roman" w:cs="Times New Roman"/>
          <w:lang w:val="en-US"/>
        </w:rPr>
        <w:t xml:space="preserve">t </w:t>
      </w:r>
      <w:sdt>
        <w:sdtPr>
          <w:rPr>
            <w:rFonts w:ascii="Times New Roman" w:eastAsiaTheme="minorEastAsia" w:hAnsi="Times New Roman" w:cs="Times New Roman"/>
            <w:color w:val="000000"/>
            <w:lang w:val="en-US"/>
          </w:rPr>
          <w:tag w:val="MENDELEY_CITATION_v3_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"/>
          <w:id w:val="1058361416"/>
          <w:placeholder>
            <w:docPart w:val="80C4098979EF40C1B644AB9D4346BD98"/>
          </w:placeholder>
        </w:sdtPr>
        <w:sdtContent>
          <w:r w:rsidR="00F16E79" w:rsidRPr="00654951">
            <w:rPr>
              <w:rFonts w:ascii="Times New Roman" w:eastAsiaTheme="minorEastAsia" w:hAnsi="Times New Roman" w:cs="Times New Roman"/>
              <w:color w:val="000000"/>
              <w:highlight w:val="yellow"/>
              <w:lang w:val="en-US"/>
            </w:rPr>
            <w:t>[21]</w:t>
          </w:r>
        </w:sdtContent>
      </w:sdt>
      <w:r w:rsidR="00F16E79" w:rsidRPr="008A0C8C">
        <w:rPr>
          <w:rFonts w:ascii="Times New Roman" w:eastAsiaTheme="minorEastAsia" w:hAnsi="Times New Roman" w:cs="Times New Roman"/>
          <w:color w:val="FF0000"/>
          <w:lang w:val="en-US"/>
        </w:rPr>
        <w:t xml:space="preserve">. </w:t>
      </w:r>
      <w:r w:rsidR="00426267">
        <w:rPr>
          <w:rFonts w:ascii="Times New Roman" w:eastAsiaTheme="minorEastAsia" w:hAnsi="Times New Roman" w:cs="Times New Roman"/>
          <w:color w:val="FF0000"/>
          <w:lang w:val="en-US"/>
        </w:rPr>
        <w:t xml:space="preserve">In fact,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ratio</m:t>
            </m:r>
          </m:sub>
        </m:sSub>
      </m:oMath>
      <w:r w:rsidR="00F16E79" w:rsidRPr="008A0C8C">
        <w:rPr>
          <w:rFonts w:ascii="Times New Roman" w:eastAsiaTheme="minorEastAsia" w:hAnsi="Times New Roman" w:cs="Times New Roman"/>
          <w:color w:val="FF0000"/>
          <w:lang w:val="en-US"/>
        </w:rPr>
        <w:t xml:space="preserve"> influences the size and number of wells needed. A higher mass flow rate requires either drilling more wells or constructing larger ones, both of which increase capital costs.</w:t>
      </w:r>
      <w:r w:rsidR="00F16E79">
        <w:rPr>
          <w:rFonts w:ascii="Times New Roman" w:eastAsiaTheme="minorEastAsia" w:hAnsi="Times New Roman" w:cs="Times New Roman"/>
          <w:lang w:val="en-US"/>
        </w:rPr>
        <w:t xml:space="preserve"> </w:t>
      </w:r>
      <w:r w:rsidR="00F16E79" w:rsidRPr="00E55294">
        <w:rPr>
          <w:rFonts w:ascii="Times New Roman" w:eastAsiaTheme="minorEastAsia" w:hAnsi="Times New Roman" w:cs="Times New Roman"/>
          <w:color w:val="FF0000"/>
          <w:lang w:val="en-US"/>
        </w:rPr>
        <w:t xml:space="preserve">Therefore, </w:t>
      </w:r>
      <w:r w:rsidR="00F16E79">
        <w:rPr>
          <w:rFonts w:ascii="Times New Roman" w:eastAsiaTheme="minorEastAsia" w:hAnsi="Times New Roman" w:cs="Times New Roman"/>
          <w:color w:val="FF0000"/>
          <w:lang w:val="en-US"/>
        </w:rPr>
        <w:t>what has been just presented</w:t>
      </w:r>
      <w:r w:rsidR="00F16E79" w:rsidRPr="00E55294">
        <w:rPr>
          <w:rFonts w:ascii="Times New Roman" w:eastAsiaTheme="minorEastAsia" w:hAnsi="Times New Roman" w:cs="Times New Roman"/>
          <w:color w:val="FF0000"/>
          <w:lang w:val="en-US"/>
        </w:rPr>
        <w:t xml:space="preserve"> </w:t>
      </w:r>
      <w:r w:rsidR="00426267">
        <w:rPr>
          <w:rFonts w:ascii="Times New Roman" w:eastAsiaTheme="minorEastAsia" w:hAnsi="Times New Roman" w:cs="Times New Roman"/>
          <w:color w:val="FF0000"/>
          <w:lang w:val="en-US"/>
        </w:rPr>
        <w:t>mimic</w:t>
      </w:r>
      <w:r w:rsidR="00F16E79" w:rsidRPr="00E55294">
        <w:rPr>
          <w:rFonts w:ascii="Times New Roman" w:eastAsiaTheme="minorEastAsia" w:hAnsi="Times New Roman" w:cs="Times New Roman"/>
          <w:color w:val="FF0000"/>
          <w:lang w:val="en-US"/>
        </w:rPr>
        <w:t xml:space="preserve"> essentially an economic optimization, balancing operating and capital costs, even though it is achieved through </w:t>
      </w:r>
      <w:r w:rsidR="00F16E79">
        <w:rPr>
          <w:rFonts w:ascii="Times New Roman" w:eastAsiaTheme="minorEastAsia" w:hAnsi="Times New Roman" w:cs="Times New Roman"/>
          <w:color w:val="FF0000"/>
          <w:lang w:val="en-US"/>
        </w:rPr>
        <w:t>a maximization of two</w:t>
      </w:r>
      <w:r w:rsidR="00F16E79" w:rsidRPr="00E55294">
        <w:rPr>
          <w:rFonts w:ascii="Times New Roman" w:eastAsiaTheme="minorEastAsia" w:hAnsi="Times New Roman" w:cs="Times New Roman"/>
          <w:color w:val="FF0000"/>
          <w:lang w:val="en-US"/>
        </w:rPr>
        <w:t xml:space="preserve"> thermodynamic parameters. Practically, the optimization is performed by minimizing </w:t>
      </w:r>
      <m:oMath>
        <m:sSub>
          <m:sSubPr>
            <m:ctrlPr>
              <w:rPr>
                <w:rFonts w:ascii="Cambria Math" w:eastAsiaTheme="minorEastAsia" w:hAnsi="Cambria Math" w:cs="Times New Roman"/>
                <w:color w:val="FF0000"/>
                <w:lang w:val="en-US"/>
              </w:rPr>
            </m:ctrlPr>
          </m:sSubPr>
          <m:e>
            <m:r>
              <w:rPr>
                <w:rFonts w:ascii="Cambria Math" w:eastAsiaTheme="minorEastAsia" w:hAnsi="Cambria Math" w:cs="Times New Roman"/>
                <w:color w:val="FF0000"/>
                <w:lang w:val="en-US"/>
              </w:rPr>
              <m:t>x</m:t>
            </m:r>
          </m:e>
          <m:sub>
            <m:r>
              <w:rPr>
                <w:rFonts w:ascii="Cambria Math" w:eastAsiaTheme="minorEastAsia" w:hAnsi="Cambria Math" w:cs="Times New Roman"/>
                <w:color w:val="FF0000"/>
                <w:lang w:val="en-US"/>
              </w:rPr>
              <m:t>min</m:t>
            </m:r>
          </m:sub>
        </m:sSub>
      </m:oMath>
      <w:r w:rsidR="00F16E79" w:rsidRPr="00E55294">
        <w:rPr>
          <w:rFonts w:ascii="Times New Roman" w:eastAsiaTheme="minorEastAsia" w:hAnsi="Times New Roman" w:cs="Times New Roman"/>
          <w:color w:val="FF0000"/>
          <w:lang w:val="en-US"/>
        </w:rPr>
        <w:t>, as defined in Eq. 2.5, to balance both operating and capital costs.</w:t>
      </w:r>
    </w:p>
    <w:tbl>
      <w:tblPr>
        <w:tblStyle w:val="Grigliatabella"/>
        <w:tblW w:w="98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F16E79" w:rsidRPr="00787E9D" w14:paraId="3B7726D4" w14:textId="77777777" w:rsidTr="00F16E79">
        <w:trPr>
          <w:trHeight w:val="1017"/>
        </w:trPr>
        <w:tc>
          <w:tcPr>
            <w:tcW w:w="7987" w:type="dxa"/>
            <w:vAlign w:val="center"/>
          </w:tcPr>
          <w:p w14:paraId="098F0268" w14:textId="28A30FEC" w:rsidR="00F16E79" w:rsidRPr="00787E9D" w:rsidRDefault="00F16E79" w:rsidP="00F16E79">
            <w:pPr>
              <w:jc w:val="center"/>
              <w:rPr>
                <w:rFonts w:ascii="Times New Roman" w:hAnsi="Times New Roman" w:cs="Times New Roman"/>
                <w:color w:val="FF0000"/>
                <w:lang w:val="en-US"/>
              </w:rPr>
            </w:pPr>
            <m:oMathPara>
              <m:oMath>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r>
                  <w:rPr>
                    <w:rFonts w:ascii="Cambria Math" w:hAnsi="Cambria Math" w:cs="Times New Roman"/>
                    <w:color w:val="FF0000"/>
                    <w:lang w:val="en-US"/>
                  </w:rPr>
                  <m:t>=</m:t>
                </m:r>
                <m:r>
                  <w:rPr>
                    <w:rFonts w:ascii="Cambria Math" w:hAnsi="Cambria Math" w:cs="Times New Roman"/>
                    <w:color w:val="FF0000"/>
                    <w:lang w:val="en-US"/>
                  </w:rPr>
                  <m:t xml:space="preserve"> </m:t>
                </m:r>
                <m:d>
                  <m:dPr>
                    <m:ctrlPr>
                      <w:rPr>
                        <w:rFonts w:ascii="Cambria Math" w:hAnsi="Cambria Math" w:cs="Times New Roman"/>
                        <w:i/>
                        <w:color w:val="FF0000"/>
                        <w:lang w:val="en-US"/>
                      </w:rPr>
                    </m:ctrlPr>
                  </m:dPr>
                  <m:e>
                    <m:r>
                      <w:rPr>
                        <w:rFonts w:ascii="Cambria Math" w:hAnsi="Cambria Math" w:cs="Times New Roman"/>
                        <w:color w:val="FF0000"/>
                        <w:lang w:val="en-US"/>
                      </w:rPr>
                      <m:t xml:space="preserve">1- </m:t>
                    </m:r>
                    <m:r>
                      <m:rPr>
                        <m:sty m:val="p"/>
                      </m:rPr>
                      <w:rPr>
                        <w:rFonts w:ascii="Cambria Math" w:hAnsi="Cambria Math" w:cs="Times New Roman"/>
                        <w:color w:val="FF0000"/>
                        <w:lang w:val="en-US"/>
                      </w:rPr>
                      <m:t>Ω</m:t>
                    </m:r>
                  </m:e>
                </m:d>
                <m:func>
                  <m:funcPr>
                    <m:ctrlPr>
                      <w:rPr>
                        <w:rFonts w:ascii="Cambria Math" w:hAnsi="Cambria Math" w:cs="Times New Roman"/>
                        <w:i/>
                        <w:color w:val="FF0000"/>
                        <w:lang w:val="en-US"/>
                      </w:rPr>
                    </m:ctrlPr>
                  </m:funcPr>
                  <m:fName>
                    <m:r>
                      <m:rPr>
                        <m:sty m:val="p"/>
                      </m:rPr>
                      <w:rPr>
                        <w:rFonts w:ascii="Cambria Math" w:hAnsi="Cambria Math" w:cs="Times New Roman"/>
                        <w:color w:val="FF0000"/>
                        <w:lang w:val="en-US"/>
                      </w:rPr>
                      <m:t>log</m:t>
                    </m:r>
                  </m:fName>
                  <m:e>
                    <m:d>
                      <m:dPr>
                        <m:ctrlPr>
                          <w:rPr>
                            <w:rFonts w:ascii="Cambria Math" w:hAnsi="Cambria Math" w:cs="Times New Roman"/>
                            <w:i/>
                            <w:color w:val="FF0000"/>
                            <w:lang w:val="en-US"/>
                          </w:rPr>
                        </m:ctrlPr>
                      </m:dPr>
                      <m:e>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r>
                          <w:rPr>
                            <w:rFonts w:ascii="Cambria Math" w:hAnsi="Cambria Math" w:cs="Times New Roman"/>
                            <w:color w:val="FF0000"/>
                            <w:lang w:val="en-US"/>
                          </w:rPr>
                          <m:t>+1</m:t>
                        </m:r>
                      </m:e>
                    </m:d>
                  </m:e>
                </m:func>
                <m:r>
                  <w:rPr>
                    <w:rFonts w:ascii="Cambria Math" w:hAnsi="Cambria Math" w:cs="Times New Roman"/>
                    <w:color w:val="FF0000"/>
                    <w:lang w:val="en-US"/>
                  </w:rPr>
                  <m:t>+</m:t>
                </m:r>
                <m:r>
                  <m:rPr>
                    <m:sty m:val="p"/>
                  </m:rPr>
                  <w:rPr>
                    <w:rFonts w:ascii="Cambria Math" w:hAnsi="Cambria Math" w:cs="Times New Roman"/>
                    <w:color w:val="FF0000"/>
                    <w:lang w:val="en-US"/>
                  </w:rPr>
                  <m:t>Ω</m:t>
                </m:r>
                <m:r>
                  <w:rPr>
                    <w:rFonts w:ascii="Cambria Math" w:hAnsi="Cambria Math" w:cs="Times New Roman"/>
                    <w:color w:val="FF0000"/>
                    <w:lang w:val="en-US"/>
                  </w:rPr>
                  <m:t xml:space="preserve"> </m:t>
                </m:r>
                <m:r>
                  <m:rPr>
                    <m:sty m:val="p"/>
                  </m:rPr>
                  <w:rPr>
                    <w:rFonts w:ascii="Cambria Math" w:hAnsi="Cambria Math" w:cs="Times New Roman"/>
                    <w:color w:val="FF0000"/>
                    <w:lang w:val="en-US"/>
                  </w:rPr>
                  <m:t>log</m:t>
                </m:r>
                <m:d>
                  <m:dPr>
                    <m:ctrlPr>
                      <w:rPr>
                        <w:rFonts w:ascii="Cambria Math" w:hAnsi="Cambria Math" w:cs="Times New Roman"/>
                        <w:color w:val="FF0000"/>
                        <w:lang w:val="en-US"/>
                      </w:rPr>
                    </m:ctrlPr>
                  </m:dPr>
                  <m:e>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ratio</m:t>
                        </m:r>
                      </m:sub>
                    </m:sSub>
                  </m:e>
                </m:d>
              </m:oMath>
            </m:oMathPara>
          </w:p>
        </w:tc>
        <w:tc>
          <w:tcPr>
            <w:tcW w:w="1880" w:type="dxa"/>
            <w:vAlign w:val="center"/>
          </w:tcPr>
          <w:p w14:paraId="4E5C06A1" w14:textId="77777777" w:rsidR="00F16E79" w:rsidRPr="00787E9D" w:rsidRDefault="00F16E79" w:rsidP="00F16E79">
            <w:pPr>
              <w:jc w:val="center"/>
              <w:rPr>
                <w:rFonts w:ascii="Times New Roman" w:hAnsi="Times New Roman" w:cs="Times New Roman"/>
                <w:color w:val="FF0000"/>
                <w:lang w:val="en-US"/>
              </w:rPr>
            </w:pPr>
            <w:r w:rsidRPr="00787E9D">
              <w:rPr>
                <w:rFonts w:ascii="Times New Roman" w:hAnsi="Times New Roman" w:cs="Times New Roman"/>
                <w:color w:val="FF0000"/>
                <w:lang w:val="en-US"/>
              </w:rPr>
              <w:t>(2.5)</w:t>
            </w:r>
          </w:p>
        </w:tc>
      </w:tr>
    </w:tbl>
    <w:p w14:paraId="651972C6" w14:textId="7D37C9C4" w:rsidR="00F16E79" w:rsidRPr="00E55294" w:rsidRDefault="00F16E79" w:rsidP="00F16E79">
      <w:pPr>
        <w:jc w:val="both"/>
        <w:rPr>
          <w:rFonts w:ascii="Times New Roman" w:eastAsiaTheme="minorEastAsia" w:hAnsi="Times New Roman" w:cs="Times New Roman"/>
          <w:color w:val="FF0000"/>
          <w:lang w:val="en-US"/>
        </w:rPr>
      </w:pPr>
      <w:r w:rsidRPr="00E55294">
        <w:rPr>
          <w:rFonts w:ascii="Times New Roman" w:eastAsiaTheme="minorEastAsia" w:hAnsi="Times New Roman" w:cs="Times New Roman"/>
          <w:color w:val="FF0000"/>
          <w:lang w:val="en-US"/>
        </w:rPr>
        <w:t xml:space="preserve">The parameter </w:t>
      </w:r>
      <m:oMath>
        <m:r>
          <m:rPr>
            <m:sty m:val="p"/>
          </m:rPr>
          <w:rPr>
            <w:rFonts w:ascii="Cambria Math" w:eastAsiaTheme="minorEastAsia" w:hAnsi="Cambria Math" w:cs="Times New Roman"/>
            <w:color w:val="FF0000"/>
            <w:lang w:val="en-US"/>
          </w:rPr>
          <m:t>Ω</m:t>
        </m:r>
      </m:oMath>
      <w:r w:rsidRPr="00E55294">
        <w:rPr>
          <w:rFonts w:ascii="Times New Roman" w:eastAsiaTheme="minorEastAsia" w:hAnsi="Times New Roman" w:cs="Times New Roman"/>
          <w:color w:val="FF0000"/>
          <w:lang w:val="en-US"/>
        </w:rPr>
        <w:t xml:space="preserve"> determines the relative importance of </w:t>
      </w:r>
      <m:oMath>
        <m:sSub>
          <m:sSubPr>
            <m:ctrlPr>
              <w:rPr>
                <w:rFonts w:ascii="Cambria Math" w:eastAsiaTheme="minorEastAsia" w:hAnsi="Cambria Math" w:cs="Times New Roman"/>
                <w:color w:val="FF0000"/>
                <w:lang w:val="en-US"/>
              </w:rPr>
            </m:ctrlPr>
          </m:sSubPr>
          <m:e>
            <m:acc>
              <m:accPr>
                <m:chr m:val="̇"/>
                <m:ctrlPr>
                  <w:rPr>
                    <w:rFonts w:ascii="Cambria Math" w:eastAsiaTheme="minorEastAsia" w:hAnsi="Cambria Math" w:cs="Times New Roman"/>
                    <w:color w:val="FF0000"/>
                    <w:lang w:val="en-US"/>
                  </w:rPr>
                </m:ctrlPr>
              </m:accPr>
              <m:e>
                <m:r>
                  <w:rPr>
                    <w:rFonts w:ascii="Cambria Math" w:eastAsiaTheme="minorEastAsia" w:hAnsi="Cambria Math" w:cs="Times New Roman"/>
                    <w:color w:val="FF0000"/>
                    <w:lang w:val="en-US"/>
                  </w:rPr>
                  <m:t>m</m:t>
                </m:r>
              </m:e>
            </m:acc>
          </m:e>
          <m:sub>
            <m:r>
              <w:rPr>
                <w:rFonts w:ascii="Cambria Math" w:eastAsiaTheme="minorEastAsia" w:hAnsi="Cambria Math" w:cs="Times New Roman"/>
                <w:color w:val="FF0000"/>
                <w:lang w:val="en-US"/>
              </w:rPr>
              <m:t>ratio</m:t>
            </m:r>
          </m:sub>
        </m:sSub>
      </m:oMath>
      <w:r w:rsidRPr="00E55294">
        <w:rPr>
          <w:rFonts w:ascii="Times New Roman" w:eastAsiaTheme="minorEastAsia" w:hAnsi="Times New Roman" w:cs="Times New Roman"/>
          <w:color w:val="FF0000"/>
          <w:lang w:val="en-US"/>
        </w:rPr>
        <w:t xml:space="preserve"> and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oMath>
      <w:r w:rsidR="00863F5A">
        <w:rPr>
          <w:rFonts w:ascii="Times New Roman" w:eastAsiaTheme="minorEastAsia" w:hAnsi="Times New Roman" w:cs="Times New Roman"/>
          <w:color w:val="FF0000"/>
          <w:lang w:val="en-US"/>
        </w:rPr>
        <w:t xml:space="preserve"> </w:t>
      </w:r>
      <w:r w:rsidRPr="00E55294">
        <w:rPr>
          <w:rFonts w:ascii="Times New Roman" w:eastAsiaTheme="minorEastAsia" w:hAnsi="Times New Roman" w:cs="Times New Roman"/>
          <w:color w:val="FF0000"/>
          <w:lang w:val="en-US"/>
        </w:rPr>
        <w:t xml:space="preserve">in the optimization process, thereby controlling the balance between CAPEX and OPEX. </w:t>
      </w:r>
    </w:p>
    <w:p w14:paraId="1C54F504" w14:textId="5C156805" w:rsidR="00F16E79" w:rsidRDefault="002D3CBE" w:rsidP="00F16E79">
      <w:pPr>
        <w:jc w:val="both"/>
        <w:rPr>
          <w:rFonts w:ascii="Times New Roman" w:eastAsiaTheme="minorEastAsia" w:hAnsi="Times New Roman" w:cs="Times New Roman"/>
          <w:color w:val="FF0000"/>
          <w:lang w:val="en-US"/>
        </w:rPr>
      </w:pPr>
      <w:r>
        <w:rPr>
          <w:rFonts w:ascii="Times New Roman" w:eastAsiaTheme="minorEastAsia" w:hAnsi="Times New Roman" w:cs="Times New Roman"/>
          <w:color w:val="FF0000"/>
          <w:lang w:val="en-US"/>
        </w:rPr>
        <w:t>Decreasing</w:t>
      </w:r>
      <w:r w:rsidR="00F16E79" w:rsidRPr="00E55294">
        <w:rPr>
          <w:rFonts w:ascii="Times New Roman" w:eastAsiaTheme="minorEastAsia" w:hAnsi="Times New Roman" w:cs="Times New Roman"/>
          <w:color w:val="FF0000"/>
          <w:lang w:val="en-US"/>
        </w:rPr>
        <w:t xml:space="preserve"> </w:t>
      </w:r>
      <m:oMath>
        <m:r>
          <m:rPr>
            <m:sty m:val="p"/>
          </m:rPr>
          <w:rPr>
            <w:rFonts w:ascii="Cambria Math" w:eastAsiaTheme="minorEastAsia" w:hAnsi="Cambria Math" w:cs="Times New Roman"/>
            <w:color w:val="FF0000"/>
            <w:lang w:val="en-US"/>
          </w:rPr>
          <m:t>Ω</m:t>
        </m:r>
      </m:oMath>
      <w:r w:rsidR="00F16E79" w:rsidRPr="00E55294">
        <w:rPr>
          <w:rFonts w:ascii="Times New Roman" w:eastAsiaTheme="minorEastAsia" w:hAnsi="Times New Roman" w:cs="Times New Roman"/>
          <w:color w:val="FF0000"/>
          <w:lang w:val="en-US"/>
        </w:rPr>
        <w:t xml:space="preserve"> steers the solution toward reducing OPEX by prioritizing the optimization of</w:t>
      </w:r>
      <w:r w:rsidR="00426267">
        <w:rPr>
          <w:rFonts w:ascii="Times New Roman" w:eastAsiaTheme="minorEastAsia" w:hAnsi="Times New Roman" w:cs="Times New Roman"/>
          <w:color w:val="FF0000"/>
          <w:lang w:val="en-US"/>
        </w:rPr>
        <w:t xml:space="preserve">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oMath>
      <w:r w:rsidR="00F16E79" w:rsidRPr="00E55294">
        <w:rPr>
          <w:rFonts w:ascii="Times New Roman" w:eastAsiaTheme="minorEastAsia" w:hAnsi="Times New Roman" w:cs="Times New Roman"/>
          <w:color w:val="FF0000"/>
          <w:lang w:val="en-US"/>
        </w:rPr>
        <w:t xml:space="preserve"> </w:t>
      </w:r>
      <w:r w:rsidR="00426267">
        <w:rPr>
          <w:rFonts w:ascii="Times New Roman" w:eastAsiaTheme="minorEastAsia" w:hAnsi="Times New Roman" w:cs="Times New Roman"/>
          <w:color w:val="FF0000"/>
          <w:lang w:val="en-US"/>
        </w:rPr>
        <w:t xml:space="preserve">(the </w:t>
      </w:r>
      <m:oMath>
        <m:r>
          <w:rPr>
            <w:rFonts w:ascii="Cambria Math" w:eastAsiaTheme="minorEastAsia" w:hAnsi="Cambria Math" w:cs="Times New Roman"/>
            <w:color w:val="FF0000"/>
            <w:lang w:val="en-US"/>
          </w:rPr>
          <m:t>COP</m:t>
        </m:r>
      </m:oMath>
      <w:r w:rsidR="00426267">
        <w:rPr>
          <w:rFonts w:ascii="Times New Roman" w:eastAsiaTheme="minorEastAsia" w:hAnsi="Times New Roman" w:cs="Times New Roman"/>
          <w:color w:val="FF0000"/>
          <w:lang w:val="en-US"/>
        </w:rPr>
        <w:t>)</w:t>
      </w:r>
      <w:r w:rsidR="00F16E79" w:rsidRPr="00E55294">
        <w:rPr>
          <w:rFonts w:ascii="Times New Roman" w:eastAsiaTheme="minorEastAsia" w:hAnsi="Times New Roman" w:cs="Times New Roman"/>
          <w:color w:val="FF0000"/>
          <w:lang w:val="en-US"/>
        </w:rPr>
        <w:t xml:space="preserve">, which improves operational efficiency and reduces electricity consumption. This approach is suitable when operational costs, such as energy prices, are a primary concern. Conversely, </w:t>
      </w:r>
      <w:r>
        <w:rPr>
          <w:rFonts w:ascii="Times New Roman" w:eastAsiaTheme="minorEastAsia" w:hAnsi="Times New Roman" w:cs="Times New Roman"/>
          <w:color w:val="FF0000"/>
          <w:lang w:val="en-US"/>
        </w:rPr>
        <w:t>increasing</w:t>
      </w:r>
      <w:r w:rsidR="00F16E79" w:rsidRPr="00E55294">
        <w:rPr>
          <w:rFonts w:ascii="Times New Roman" w:eastAsiaTheme="minorEastAsia" w:hAnsi="Times New Roman" w:cs="Times New Roman"/>
          <w:color w:val="FF0000"/>
          <w:lang w:val="en-US"/>
        </w:rPr>
        <w:t xml:space="preserve"> </w:t>
      </w:r>
      <m:oMath>
        <m:r>
          <m:rPr>
            <m:sty m:val="p"/>
          </m:rPr>
          <w:rPr>
            <w:rFonts w:ascii="Cambria Math" w:eastAsiaTheme="minorEastAsia" w:hAnsi="Cambria Math" w:cs="Times New Roman"/>
            <w:color w:val="FF0000"/>
            <w:lang w:val="en-US"/>
          </w:rPr>
          <m:t>Ω</m:t>
        </m:r>
      </m:oMath>
      <w:r w:rsidR="00F16E79" w:rsidRPr="00E55294">
        <w:rPr>
          <w:rFonts w:ascii="Times New Roman" w:eastAsiaTheme="minorEastAsia" w:hAnsi="Times New Roman" w:cs="Times New Roman"/>
          <w:color w:val="FF0000"/>
          <w:lang w:val="en-US"/>
        </w:rPr>
        <w:t xml:space="preserve"> places more emphasis on reducing CAPEX by focusing on </w:t>
      </w:r>
      <w:r>
        <w:rPr>
          <w:rFonts w:ascii="Times New Roman" w:eastAsiaTheme="minorEastAsia" w:hAnsi="Times New Roman" w:cs="Times New Roman"/>
          <w:color w:val="FF0000"/>
          <w:lang w:val="en-US"/>
        </w:rPr>
        <w:t>maximizing</w:t>
      </w:r>
      <w:r w:rsidR="00F16E79" w:rsidRPr="00E55294">
        <w:rPr>
          <w:rFonts w:ascii="Times New Roman" w:eastAsiaTheme="minorEastAsia" w:hAnsi="Times New Roman" w:cs="Times New Roman"/>
          <w:color w:val="FF0000"/>
          <w:lang w:val="en-US"/>
        </w:rPr>
        <w:t xml:space="preserve"> </w:t>
      </w:r>
      <m:oMath>
        <m:sSub>
          <m:sSubPr>
            <m:ctrlPr>
              <w:rPr>
                <w:rFonts w:ascii="Cambria Math" w:eastAsiaTheme="minorEastAsia" w:hAnsi="Cambria Math" w:cs="Times New Roman"/>
                <w:color w:val="FF0000"/>
                <w:lang w:val="en-US"/>
              </w:rPr>
            </m:ctrlPr>
          </m:sSubPr>
          <m:e>
            <m:acc>
              <m:accPr>
                <m:chr m:val="̇"/>
                <m:ctrlPr>
                  <w:rPr>
                    <w:rFonts w:ascii="Cambria Math" w:eastAsiaTheme="minorEastAsia" w:hAnsi="Cambria Math" w:cs="Times New Roman"/>
                    <w:color w:val="FF0000"/>
                    <w:lang w:val="en-US"/>
                  </w:rPr>
                </m:ctrlPr>
              </m:accPr>
              <m:e>
                <m:r>
                  <w:rPr>
                    <w:rFonts w:ascii="Cambria Math" w:eastAsiaTheme="minorEastAsia" w:hAnsi="Cambria Math" w:cs="Times New Roman"/>
                    <w:color w:val="FF0000"/>
                    <w:lang w:val="en-US"/>
                  </w:rPr>
                  <m:t>m</m:t>
                </m:r>
              </m:e>
            </m:acc>
          </m:e>
          <m:sub>
            <m:r>
              <w:rPr>
                <w:rFonts w:ascii="Cambria Math" w:eastAsiaTheme="minorEastAsia" w:hAnsi="Cambria Math" w:cs="Times New Roman"/>
                <w:color w:val="FF0000"/>
                <w:lang w:val="en-US"/>
              </w:rPr>
              <m:t>ratio</m:t>
            </m:r>
          </m:sub>
        </m:sSub>
      </m:oMath>
      <w:r w:rsidR="00F16E79" w:rsidRPr="00E55294">
        <w:rPr>
          <w:rFonts w:ascii="Times New Roman" w:eastAsiaTheme="minorEastAsia" w:hAnsi="Times New Roman" w:cs="Times New Roman"/>
          <w:color w:val="FF0000"/>
          <w:lang w:val="en-US"/>
        </w:rPr>
        <w:t xml:space="preserve"> , which affects the size and number of wells required, thus lowering upfront capital costs.</w:t>
      </w:r>
      <w:r w:rsidR="00F16E79">
        <w:rPr>
          <w:rFonts w:ascii="Times New Roman" w:eastAsiaTheme="minorEastAsia" w:hAnsi="Times New Roman" w:cs="Times New Roman"/>
          <w:color w:val="FF0000"/>
          <w:lang w:val="en-US"/>
        </w:rPr>
        <w:t xml:space="preserve"> </w:t>
      </w:r>
    </w:p>
    <w:p w14:paraId="02486131" w14:textId="77777777" w:rsidR="00F16E79" w:rsidRPr="00E55294" w:rsidRDefault="00F16E79" w:rsidP="00F16E79">
      <w:pPr>
        <w:jc w:val="both"/>
        <w:rPr>
          <w:rFonts w:ascii="Times New Roman" w:eastAsiaTheme="minorEastAsia" w:hAnsi="Times New Roman" w:cs="Times New Roman"/>
          <w:color w:val="FF0000"/>
          <w:lang w:val="en-US"/>
        </w:rPr>
      </w:pPr>
      <w:r w:rsidRPr="00E55294">
        <w:rPr>
          <w:rFonts w:ascii="Times New Roman" w:eastAsiaTheme="minorEastAsia" w:hAnsi="Times New Roman" w:cs="Times New Roman"/>
          <w:color w:val="FF0000"/>
          <w:lang w:val="en-US"/>
        </w:rPr>
        <w:t xml:space="preserve">Ultimately, the choice of </w:t>
      </w:r>
      <m:oMath>
        <m:r>
          <m:rPr>
            <m:sty m:val="p"/>
          </m:rPr>
          <w:rPr>
            <w:rFonts w:ascii="Cambria Math" w:eastAsiaTheme="minorEastAsia" w:hAnsi="Cambria Math" w:cs="Times New Roman"/>
            <w:color w:val="FF0000"/>
            <w:lang w:val="en-US"/>
          </w:rPr>
          <m:t>Ω</m:t>
        </m:r>
      </m:oMath>
      <w:r>
        <w:rPr>
          <w:rFonts w:ascii="Times New Roman" w:eastAsiaTheme="minorEastAsia" w:hAnsi="Times New Roman" w:cs="Times New Roman"/>
          <w:color w:val="FF0000"/>
          <w:lang w:val="en-US"/>
        </w:rPr>
        <w:t xml:space="preserve"> </w:t>
      </w:r>
      <w:r w:rsidRPr="006655C7">
        <w:rPr>
          <w:rFonts w:ascii="Times New Roman" w:eastAsiaTheme="minorEastAsia" w:hAnsi="Times New Roman" w:cs="Times New Roman"/>
          <w:color w:val="FF0000"/>
          <w:lang w:val="en-US"/>
        </w:rPr>
        <w:t xml:space="preserve">will depend on the specific conditions of the real installation and may vary based on factors such as resource availability, energy prices, and the expected lifetime of the project. </w:t>
      </w:r>
      <w:r>
        <w:rPr>
          <w:rFonts w:ascii="Times New Roman" w:eastAsiaTheme="minorEastAsia" w:hAnsi="Times New Roman" w:cs="Times New Roman"/>
          <w:color w:val="FF0000"/>
          <w:lang w:val="en-US"/>
        </w:rPr>
        <w:t>The</w:t>
      </w:r>
      <w:r w:rsidRPr="006655C7">
        <w:rPr>
          <w:rFonts w:ascii="Times New Roman" w:eastAsiaTheme="minorEastAsia" w:hAnsi="Times New Roman" w:cs="Times New Roman"/>
          <w:color w:val="FF0000"/>
          <w:lang w:val="en-US"/>
        </w:rPr>
        <w:t xml:space="preserve"> flexibility provided by</w:t>
      </w:r>
      <w:r>
        <w:rPr>
          <w:rFonts w:ascii="Times New Roman" w:eastAsiaTheme="minorEastAsia" w:hAnsi="Times New Roman" w:cs="Times New Roman"/>
          <w:color w:val="FF0000"/>
          <w:lang w:val="en-US"/>
        </w:rPr>
        <w:t xml:space="preserve"> </w:t>
      </w:r>
      <m:oMath>
        <m:r>
          <m:rPr>
            <m:sty m:val="p"/>
          </m:rPr>
          <w:rPr>
            <w:rFonts w:ascii="Cambria Math" w:eastAsiaTheme="minorEastAsia" w:hAnsi="Cambria Math" w:cs="Times New Roman"/>
            <w:color w:val="FF0000"/>
            <w:lang w:val="en-US"/>
          </w:rPr>
          <m:t>Ω</m:t>
        </m:r>
      </m:oMath>
      <w:r w:rsidRPr="00E55294">
        <w:rPr>
          <w:rFonts w:ascii="Times New Roman" w:eastAsiaTheme="minorEastAsia" w:hAnsi="Times New Roman" w:cs="Times New Roman"/>
          <w:color w:val="FF0000"/>
          <w:lang w:val="en-US"/>
        </w:rPr>
        <w:t xml:space="preserve"> </w:t>
      </w:r>
      <w:r w:rsidRPr="006655C7">
        <w:rPr>
          <w:rFonts w:ascii="Times New Roman" w:eastAsiaTheme="minorEastAsia" w:hAnsi="Times New Roman" w:cs="Times New Roman"/>
          <w:color w:val="FF0000"/>
          <w:lang w:val="en-US"/>
        </w:rPr>
        <w:t>allows for the analysis of various scenarios without requiring detailed information about the well geometry</w:t>
      </w:r>
      <w:r>
        <w:rPr>
          <w:rFonts w:ascii="Times New Roman" w:eastAsiaTheme="minorEastAsia" w:hAnsi="Times New Roman" w:cs="Times New Roman"/>
          <w:color w:val="FF0000"/>
          <w:lang w:val="en-US"/>
        </w:rPr>
        <w:t xml:space="preserve"> or the geological setting</w:t>
      </w:r>
      <w:r w:rsidRPr="006655C7">
        <w:rPr>
          <w:rFonts w:ascii="Times New Roman" w:eastAsiaTheme="minorEastAsia" w:hAnsi="Times New Roman" w:cs="Times New Roman"/>
          <w:color w:val="FF0000"/>
          <w:lang w:val="en-US"/>
        </w:rPr>
        <w:t>. This approach enables a more generalized form of optimization, allowing for an economic assessment that is not constrained by the specifics of a particular case study. However, for a true economic optimization, the analysis would need to be tailored to the specific characteristics and constraints of the actual installation.</w:t>
      </w:r>
    </w:p>
    <w:p w14:paraId="2DC533E6" w14:textId="77777777" w:rsidR="00F16E79" w:rsidRPr="00280944" w:rsidRDefault="00F16E79" w:rsidP="00F16E79">
      <w:pPr>
        <w:pStyle w:val="Titolo5"/>
        <w:rPr>
          <w:lang w:val="en-US"/>
        </w:rPr>
      </w:pPr>
      <w:r w:rsidRPr="00280944">
        <w:rPr>
          <w:lang w:val="en-US"/>
        </w:rPr>
        <w:t>Remarks on the Pareto-front optimization</w:t>
      </w:r>
    </w:p>
    <w:p w14:paraId="0164C0A6" w14:textId="77777777" w:rsidR="00F16E79" w:rsidRPr="00883DA9" w:rsidRDefault="00F16E79" w:rsidP="00F16E79">
      <w:pPr>
        <w:tabs>
          <w:tab w:val="left" w:pos="1800"/>
        </w:tabs>
        <w:spacing w:after="0"/>
        <w:jc w:val="both"/>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proposed approach is equivalent to identifying the pareto frontier and the selecting a specific point on it using </w:t>
      </w:r>
      <m:oMath>
        <m:r>
          <m:rPr>
            <m:sty m:val="p"/>
          </m:rPr>
          <w:rPr>
            <w:rFonts w:ascii="Cambria Math" w:hAnsi="Cambria Math" w:cs="Times New Roman"/>
            <w:lang w:val="en-US"/>
          </w:rPr>
          <m:t>Ω</m:t>
        </m:r>
      </m:oMath>
      <w:r>
        <w:rPr>
          <w:rFonts w:ascii="Times New Roman" w:eastAsiaTheme="minorEastAsia" w:hAnsi="Times New Roman" w:cs="Times New Roman"/>
          <w:lang w:val="en-US"/>
        </w:rPr>
        <w:t xml:space="preserve"> as a weighting factor. </w:t>
      </w:r>
      <w:r w:rsidRPr="006655C7">
        <w:rPr>
          <w:rFonts w:ascii="Times New Roman" w:eastAsiaTheme="minorEastAsia" w:hAnsi="Times New Roman" w:cs="Times New Roman"/>
          <w:lang w:val="en-US"/>
        </w:rPr>
        <w:t>The optimal point identified by Equation 2.5 is guaranteed to lie on the Pareto frontier as long as</w:t>
      </w:r>
      <w:r>
        <w:rPr>
          <w:rFonts w:ascii="Times New Roman" w:eastAsiaTheme="minorEastAsia" w:hAnsi="Times New Roman" w:cs="Times New Roman"/>
          <w:lang w:val="en-US"/>
        </w:rPr>
        <w:t xml:space="preserve"> </w:t>
      </w:r>
      <m:oMath>
        <m:r>
          <m:rPr>
            <m:sty m:val="p"/>
          </m:rPr>
          <w:rPr>
            <w:rFonts w:ascii="Cambria Math" w:hAnsi="Cambria Math" w:cs="Times New Roman"/>
            <w:lang w:val="en-US"/>
          </w:rPr>
          <m:t>Ω</m:t>
        </m:r>
        <m:r>
          <w:rPr>
            <w:rFonts w:ascii="Cambria Math" w:eastAsiaTheme="minorEastAsia" w:hAnsi="Cambria Math" w:cs="Times New Roman"/>
            <w:lang w:val="en-US"/>
          </w:rPr>
          <m:t>&gt;0</m:t>
        </m:r>
      </m:oMath>
      <w:r>
        <w:rPr>
          <w:rFonts w:ascii="Times New Roman" w:eastAsiaTheme="minorEastAsia" w:hAnsi="Times New Roman" w:cs="Times New Roman"/>
          <w:lang w:val="en-US"/>
        </w:rPr>
        <w:t xml:space="preserve">. This is because, by definition of the pareto front, if a point </w:t>
      </w:r>
      <m:oMath>
        <m:r>
          <m:rPr>
            <m:sty m:val="p"/>
          </m:rPr>
          <w:rPr>
            <w:rFonts w:ascii="Cambria Math" w:hAnsi="Cambria Math" w:cs="Times New Roman"/>
            <w:lang w:val="en-US"/>
          </w:rPr>
          <m:t>x</m:t>
        </m:r>
      </m:oMath>
      <w:r>
        <w:rPr>
          <w:rFonts w:ascii="Times New Roman" w:eastAsiaTheme="minorEastAsia" w:hAnsi="Times New Roman" w:cs="Times New Roman"/>
          <w:lang w:val="en-US"/>
        </w:rPr>
        <w:t xml:space="preserve"> is not part of the frontier, there should be another point </w:t>
      </w:r>
      <m:oMath>
        <m:sSup>
          <m:sSupPr>
            <m:ctrlPr>
              <w:rPr>
                <w:rFonts w:ascii="Cambria Math" w:hAnsi="Cambria Math" w:cs="Times New Roman"/>
                <w:lang w:val="en-US"/>
              </w:rPr>
            </m:ctrlPr>
          </m:sSupPr>
          <m:e>
            <m:r>
              <m:rPr>
                <m:sty m:val="p"/>
              </m:rPr>
              <w:rPr>
                <w:rFonts w:ascii="Cambria Math" w:hAnsi="Cambria Math" w:cs="Times New Roman"/>
                <w:lang w:val="en-US"/>
              </w:rPr>
              <m:t>x</m:t>
            </m:r>
          </m:e>
          <m:sup>
            <m:r>
              <w:rPr>
                <w:rFonts w:ascii="Cambria Math" w:hAnsi="Cambria Math" w:cs="Times New Roman"/>
                <w:lang w:val="en-US"/>
              </w:rPr>
              <m:t>*</m:t>
            </m:r>
          </m:sup>
        </m:sSup>
      </m:oMath>
      <w:r>
        <w:rPr>
          <w:rFonts w:ascii="Times New Roman" w:eastAsiaTheme="minorEastAsia" w:hAnsi="Times New Roman" w:cs="Times New Roman"/>
          <w:lang w:val="en-US"/>
        </w:rPr>
        <w:t xml:space="preserve"> so that:</w:t>
      </w:r>
    </w:p>
    <w:tbl>
      <w:tblPr>
        <w:tblStyle w:val="Grigliatabella"/>
        <w:tblW w:w="9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8"/>
        <w:gridCol w:w="1872"/>
      </w:tblGrid>
      <w:tr w:rsidR="00F16E79" w:rsidRPr="00883DA9" w14:paraId="6665153B" w14:textId="77777777" w:rsidTr="00F16E79">
        <w:trPr>
          <w:trHeight w:val="811"/>
        </w:trPr>
        <w:tc>
          <w:tcPr>
            <w:tcW w:w="7958" w:type="dxa"/>
            <w:vAlign w:val="center"/>
          </w:tcPr>
          <w:p w14:paraId="113F4C5E" w14:textId="25F95640" w:rsidR="00F16E79" w:rsidRPr="00883DA9" w:rsidRDefault="00F16E79" w:rsidP="00F16E79">
            <w:pPr>
              <w:jc w:val="center"/>
              <w:rPr>
                <w:rFonts w:ascii="Times New Roman" w:hAnsi="Times New Roman" w:cs="Times New Roman"/>
                <w:lang w:val="en-US"/>
              </w:rPr>
            </w:pPr>
            <m:oMathPara>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d>
                  <m:dPr>
                    <m:ctrlPr>
                      <w:rPr>
                        <w:rFonts w:ascii="Cambria Math" w:hAnsi="Cambria Math" w:cs="Times New Roman"/>
                        <w:i/>
                        <w:lang w:val="en-US"/>
                      </w:rPr>
                    </m:ctrlPr>
                  </m:dPr>
                  <m:e>
                    <m:r>
                      <m:rPr>
                        <m:sty m:val="p"/>
                      </m:rPr>
                      <w:rPr>
                        <w:rFonts w:ascii="Cambria Math" w:hAnsi="Cambria Math" w:cs="Times New Roman"/>
                        <w:lang w:val="en-US"/>
                      </w:rPr>
                      <m:t>x</m:t>
                    </m:r>
                  </m:e>
                </m:d>
                <m:r>
                  <w:rPr>
                    <w:rFonts w:ascii="Cambria Math" w:hAnsi="Cambria Math" w:cs="Times New Roman"/>
                    <w:lang w:val="en-US"/>
                  </w:rPr>
                  <m:t xml:space="preserve">&lt; </m:t>
                </m:r>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d>
                  <m:dPr>
                    <m:ctrlPr>
                      <w:rPr>
                        <w:rFonts w:ascii="Cambria Math" w:hAnsi="Cambria Math" w:cs="Times New Roman"/>
                        <w:i/>
                        <w:lang w:val="en-US"/>
                      </w:rPr>
                    </m:ctrlPr>
                  </m:dPr>
                  <m:e>
                    <m:sSup>
                      <m:sSupPr>
                        <m:ctrlPr>
                          <w:rPr>
                            <w:rFonts w:ascii="Cambria Math" w:hAnsi="Cambria Math" w:cs="Times New Roman"/>
                            <w:lang w:val="en-US"/>
                          </w:rPr>
                        </m:ctrlPr>
                      </m:sSupPr>
                      <m:e>
                        <m:r>
                          <m:rPr>
                            <m:sty m:val="p"/>
                          </m:rPr>
                          <w:rPr>
                            <w:rFonts w:ascii="Cambria Math" w:hAnsi="Cambria Math" w:cs="Times New Roman"/>
                            <w:lang w:val="en-US"/>
                          </w:rPr>
                          <m:t>x</m:t>
                        </m:r>
                      </m:e>
                      <m:sup>
                        <m:r>
                          <w:rPr>
                            <w:rFonts w:ascii="Cambria Math" w:hAnsi="Cambria Math" w:cs="Times New Roman"/>
                            <w:lang w:val="en-US"/>
                          </w:rPr>
                          <m:t>*</m:t>
                        </m:r>
                      </m:sup>
                    </m:sSup>
                  </m:e>
                </m:d>
                <m:r>
                  <w:rPr>
                    <w:rFonts w:ascii="Cambria Math" w:hAnsi="Cambria Math" w:cs="Times New Roman"/>
                    <w:lang w:val="en-US"/>
                  </w:rPr>
                  <m:t xml:space="preserve"> ∧</m:t>
                </m:r>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d>
                  <m:dPr>
                    <m:ctrlPr>
                      <w:rPr>
                        <w:rFonts w:ascii="Cambria Math" w:hAnsi="Cambria Math" w:cs="Times New Roman"/>
                        <w:i/>
                        <w:lang w:val="en-US"/>
                      </w:rPr>
                    </m:ctrlPr>
                  </m:dPr>
                  <m:e>
                    <m:r>
                      <m:rPr>
                        <m:sty m:val="p"/>
                      </m:rPr>
                      <w:rPr>
                        <w:rFonts w:ascii="Cambria Math" w:hAnsi="Cambria Math" w:cs="Times New Roman"/>
                        <w:lang w:val="en-US"/>
                      </w:rPr>
                      <m:t>x</m:t>
                    </m:r>
                  </m:e>
                </m:d>
                <m:r>
                  <w:rPr>
                    <w:rFonts w:ascii="Cambria Math" w:hAnsi="Cambria Math" w:cs="Times New Roman"/>
                    <w:lang w:val="en-US"/>
                  </w:rPr>
                  <m:t xml:space="preserve">&lt; </m:t>
                </m:r>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d>
                  <m:dPr>
                    <m:ctrlPr>
                      <w:rPr>
                        <w:rFonts w:ascii="Cambria Math" w:hAnsi="Cambria Math" w:cs="Times New Roman"/>
                        <w:i/>
                        <w:lang w:val="en-US"/>
                      </w:rPr>
                    </m:ctrlPr>
                  </m:dPr>
                  <m:e>
                    <m:sSup>
                      <m:sSupPr>
                        <m:ctrlPr>
                          <w:rPr>
                            <w:rFonts w:ascii="Cambria Math" w:hAnsi="Cambria Math" w:cs="Times New Roman"/>
                            <w:lang w:val="en-US"/>
                          </w:rPr>
                        </m:ctrlPr>
                      </m:sSupPr>
                      <m:e>
                        <m:r>
                          <m:rPr>
                            <m:sty m:val="p"/>
                          </m:rPr>
                          <w:rPr>
                            <w:rFonts w:ascii="Cambria Math" w:hAnsi="Cambria Math" w:cs="Times New Roman"/>
                            <w:lang w:val="en-US"/>
                          </w:rPr>
                          <m:t>x</m:t>
                        </m:r>
                      </m:e>
                      <m:sup>
                        <m:r>
                          <w:rPr>
                            <w:rFonts w:ascii="Cambria Math" w:hAnsi="Cambria Math" w:cs="Times New Roman"/>
                            <w:lang w:val="en-US"/>
                          </w:rPr>
                          <m:t>*</m:t>
                        </m:r>
                      </m:sup>
                    </m:sSup>
                  </m:e>
                </m:d>
              </m:oMath>
            </m:oMathPara>
          </w:p>
        </w:tc>
        <w:tc>
          <w:tcPr>
            <w:tcW w:w="1872" w:type="dxa"/>
            <w:vAlign w:val="center"/>
          </w:tcPr>
          <w:p w14:paraId="44615E22" w14:textId="77777777" w:rsidR="00F16E79" w:rsidRPr="00883DA9" w:rsidRDefault="00F16E79" w:rsidP="00F16E79">
            <w:pPr>
              <w:jc w:val="center"/>
              <w:rPr>
                <w:rFonts w:ascii="Times New Roman" w:hAnsi="Times New Roman" w:cs="Times New Roman"/>
                <w:lang w:val="en-US"/>
              </w:rPr>
            </w:pPr>
            <w:r w:rsidRPr="00883DA9">
              <w:rPr>
                <w:rFonts w:ascii="Times New Roman" w:hAnsi="Times New Roman" w:cs="Times New Roman"/>
                <w:lang w:val="en-US"/>
              </w:rPr>
              <w:t>(2.</w:t>
            </w:r>
            <w:r>
              <w:rPr>
                <w:rFonts w:ascii="Times New Roman" w:hAnsi="Times New Roman" w:cs="Times New Roman"/>
                <w:lang w:val="en-US"/>
              </w:rPr>
              <w:t>6</w:t>
            </w:r>
            <w:r w:rsidRPr="00883DA9">
              <w:rPr>
                <w:rFonts w:ascii="Times New Roman" w:hAnsi="Times New Roman" w:cs="Times New Roman"/>
                <w:lang w:val="en-US"/>
              </w:rPr>
              <w:t>)</w:t>
            </w:r>
          </w:p>
        </w:tc>
      </w:tr>
    </w:tbl>
    <w:p w14:paraId="306EF7FF" w14:textId="4B8A0FE2" w:rsidR="00F16E79" w:rsidRDefault="00F16E79" w:rsidP="00F16E79">
      <w:pPr>
        <w:tabs>
          <w:tab w:val="left" w:pos="1800"/>
        </w:tabs>
        <w:spacing w:after="0"/>
        <w:jc w:val="both"/>
        <w:rPr>
          <w:rFonts w:ascii="Times New Roman" w:eastAsiaTheme="minorEastAsia" w:hAnsi="Times New Roman" w:cs="Times New Roman"/>
          <w:color w:val="FF0000"/>
          <w:lang w:val="en-US"/>
        </w:rPr>
      </w:pPr>
      <w:r>
        <w:rPr>
          <w:rFonts w:ascii="Times New Roman" w:eastAsiaTheme="minorEastAsia" w:hAnsi="Times New Roman" w:cs="Times New Roman"/>
          <w:lang w:val="en-US"/>
        </w:rPr>
        <w:t xml:space="preserve">But if that is the case,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min</m:t>
            </m:r>
          </m:sub>
        </m:sSub>
        <m:d>
          <m:dPr>
            <m:ctrlPr>
              <w:rPr>
                <w:rFonts w:ascii="Cambria Math" w:hAnsi="Cambria Math" w:cs="Times New Roman"/>
                <w:i/>
                <w:lang w:val="en-US"/>
              </w:rPr>
            </m:ctrlPr>
          </m:dPr>
          <m:e>
            <m:r>
              <m:rPr>
                <m:sty m:val="p"/>
              </m:rPr>
              <w:rPr>
                <w:rFonts w:ascii="Cambria Math" w:hAnsi="Cambria Math" w:cs="Times New Roman"/>
                <w:lang w:val="en-US"/>
              </w:rPr>
              <m:t>x</m:t>
            </m:r>
          </m:e>
        </m:d>
        <m:r>
          <w:rPr>
            <w:rFonts w:ascii="Cambria Math" w:hAnsi="Cambria Math" w:cs="Times New Roman"/>
            <w:lang w:val="en-US"/>
          </w:rPr>
          <m:t xml:space="preserve">&gt;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min</m:t>
            </m:r>
          </m:sub>
        </m:sSub>
        <m:d>
          <m:dPr>
            <m:ctrlPr>
              <w:rPr>
                <w:rFonts w:ascii="Cambria Math" w:hAnsi="Cambria Math" w:cs="Times New Roman"/>
                <w:i/>
                <w:lang w:val="en-US"/>
              </w:rPr>
            </m:ctrlPr>
          </m:dPr>
          <m:e>
            <m:sSup>
              <m:sSupPr>
                <m:ctrlPr>
                  <w:rPr>
                    <w:rFonts w:ascii="Cambria Math" w:hAnsi="Cambria Math" w:cs="Times New Roman"/>
                    <w:lang w:val="en-US"/>
                  </w:rPr>
                </m:ctrlPr>
              </m:sSupPr>
              <m:e>
                <m:r>
                  <m:rPr>
                    <m:sty m:val="p"/>
                  </m:rPr>
                  <w:rPr>
                    <w:rFonts w:ascii="Cambria Math" w:hAnsi="Cambria Math" w:cs="Times New Roman"/>
                    <w:lang w:val="en-US"/>
                  </w:rPr>
                  <m:t>x</m:t>
                </m:r>
              </m:e>
              <m:sup>
                <m:r>
                  <w:rPr>
                    <w:rFonts w:ascii="Cambria Math" w:hAnsi="Cambria Math" w:cs="Times New Roman"/>
                    <w:lang w:val="en-US"/>
                  </w:rPr>
                  <m:t>*</m:t>
                </m:r>
              </m:sup>
            </m:sSup>
          </m:e>
        </m:d>
      </m:oMath>
      <w:r>
        <w:rPr>
          <w:rFonts w:ascii="Times New Roman" w:eastAsiaTheme="minorEastAsia" w:hAnsi="Times New Roman" w:cs="Times New Roman"/>
          <w:lang w:val="en-US"/>
        </w:rPr>
        <w:t xml:space="preserve">, hence </w:t>
      </w:r>
      <m:oMath>
        <m:r>
          <m:rPr>
            <m:sty m:val="p"/>
          </m:rPr>
          <w:rPr>
            <w:rFonts w:ascii="Cambria Math" w:hAnsi="Cambria Math" w:cs="Times New Roman"/>
            <w:lang w:val="en-US"/>
          </w:rPr>
          <m:t>x</m:t>
        </m:r>
      </m:oMath>
      <w:r>
        <w:rPr>
          <w:rFonts w:ascii="Times New Roman" w:eastAsiaTheme="minorEastAsia" w:hAnsi="Times New Roman" w:cs="Times New Roman"/>
          <w:lang w:val="en-US"/>
        </w:rPr>
        <w:t xml:space="preserve"> is not a minimum of </w:t>
      </w:r>
      <w:r w:rsidRPr="00341027">
        <w:rPr>
          <w:rFonts w:ascii="Times New Roman" w:eastAsiaTheme="minorEastAsia" w:hAnsi="Times New Roman" w:cs="Times New Roman"/>
          <w:i/>
          <w:lang w:val="en-US"/>
        </w:rPr>
        <w:t>Equation 2.5</w:t>
      </w:r>
      <w:r>
        <w:rPr>
          <w:rFonts w:ascii="Times New Roman" w:eastAsiaTheme="minorEastAsia" w:hAnsi="Times New Roman" w:cs="Times New Roman"/>
          <w:lang w:val="en-US"/>
        </w:rPr>
        <w:t xml:space="preserve">. </w:t>
      </w:r>
      <w:r w:rsidRPr="006655C7">
        <w:rPr>
          <w:rFonts w:ascii="Times New Roman" w:eastAsiaTheme="minorEastAsia" w:hAnsi="Times New Roman" w:cs="Times New Roman"/>
          <w:color w:val="FF0000"/>
          <w:lang w:val="en-US"/>
        </w:rPr>
        <w:t>Minimizing Equation 2.5 is a more convenient approach compared to identifying the entire Pareto frontier and then selecting a point from it. This is why that approach has been chosen.</w:t>
      </w:r>
      <w:r>
        <w:rPr>
          <w:rFonts w:ascii="Times New Roman" w:eastAsiaTheme="minorEastAsia" w:hAnsi="Times New Roman" w:cs="Times New Roman"/>
          <w:color w:val="FF0000"/>
          <w:lang w:val="en-US"/>
        </w:rPr>
        <w:t xml:space="preserve"> </w:t>
      </w:r>
    </w:p>
    <w:p w14:paraId="31C9CEF1" w14:textId="106B49F9" w:rsidR="002C56A9" w:rsidRPr="001079AA" w:rsidRDefault="002C56A9" w:rsidP="002C56A9">
      <w:pPr>
        <w:pStyle w:val="Titolo5"/>
        <w:rPr>
          <w:color w:val="FF0000"/>
          <w:lang w:val="en-US"/>
        </w:rPr>
      </w:pPr>
      <w:r w:rsidRPr="001079AA">
        <w:rPr>
          <w:color w:val="FF0000"/>
          <w:lang w:val="en-US"/>
        </w:rPr>
        <w:t xml:space="preserve">Remarks on </w:t>
      </w:r>
      <w:r w:rsidRPr="001079AA">
        <w:rPr>
          <w:color w:val="FF0000"/>
          <w:lang w:val="en-US"/>
        </w:rPr>
        <w:t>a multi-parameter optimization</w:t>
      </w:r>
    </w:p>
    <w:p w14:paraId="3A82D768" w14:textId="5B60925C" w:rsidR="001079AA" w:rsidRDefault="001079AA" w:rsidP="00F16E79">
      <w:pPr>
        <w:tabs>
          <w:tab w:val="left" w:pos="1800"/>
        </w:tabs>
        <w:spacing w:after="0"/>
        <w:jc w:val="both"/>
        <w:rPr>
          <w:rFonts w:ascii="Times New Roman" w:eastAsiaTheme="minorEastAsia" w:hAnsi="Times New Roman" w:cs="Times New Roman"/>
          <w:color w:val="FF0000"/>
          <w:lang w:val="en-US"/>
        </w:rPr>
      </w:pPr>
      <w:r w:rsidRPr="001079AA">
        <w:rPr>
          <w:rFonts w:ascii="Times New Roman" w:eastAsiaTheme="minorEastAsia" w:hAnsi="Times New Roman" w:cs="Times New Roman"/>
          <w:color w:val="FF0000"/>
          <w:lang w:val="en-US"/>
        </w:rPr>
        <w:t xml:space="preserve">The above statement holds for optimization processes that focus on a single variable. However, in multi-parameter optimization, a Pareto-optimal point can correspond to a saddle point for </w:t>
      </w:r>
      <m:oMath>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oMath>
      <w:r w:rsidR="002C56A9" w:rsidRPr="001079AA">
        <w:rPr>
          <w:rFonts w:ascii="Times New Roman" w:eastAsiaTheme="minorEastAsia" w:hAnsi="Times New Roman" w:cs="Times New Roman"/>
          <w:color w:val="FF0000"/>
          <w:lang w:val="en-US"/>
        </w:rPr>
        <w:t xml:space="preserve"> </w:t>
      </w:r>
      <w:r w:rsidRPr="001079AA">
        <w:rPr>
          <w:rFonts w:ascii="Times New Roman" w:eastAsiaTheme="minorEastAsia" w:hAnsi="Times New Roman" w:cs="Times New Roman"/>
          <w:color w:val="FF0000"/>
          <w:lang w:val="en-US"/>
        </w:rPr>
        <w:t xml:space="preserve">(minimum with respect to one parameter and maximum with respect to another). This implies that simply identifying the location where </w:t>
      </w:r>
      <m:oMath>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oMath>
      <w:r w:rsidR="002C56A9" w:rsidRPr="001079AA">
        <w:rPr>
          <w:rFonts w:ascii="Times New Roman" w:eastAsiaTheme="minorEastAsia" w:hAnsi="Times New Roman" w:cs="Times New Roman"/>
          <w:color w:val="FF0000"/>
          <w:lang w:val="en-US"/>
        </w:rPr>
        <w:t xml:space="preserve"> </w:t>
      </w:r>
      <w:r w:rsidRPr="001079AA">
        <w:rPr>
          <w:rFonts w:ascii="Times New Roman" w:eastAsiaTheme="minorEastAsia" w:hAnsi="Times New Roman" w:cs="Times New Roman"/>
          <w:color w:val="FF0000"/>
          <w:lang w:val="en-US"/>
        </w:rPr>
        <w:t>is minimized may not be sufficient to determine the true point on the Pareto frontier. Instead, the correct point must be located by finding where:</w:t>
      </w:r>
    </w:p>
    <w:p w14:paraId="22DBC0E5" w14:textId="77777777" w:rsidR="001079AA" w:rsidRPr="001079AA" w:rsidRDefault="001079AA" w:rsidP="00F16E79">
      <w:pPr>
        <w:tabs>
          <w:tab w:val="left" w:pos="1800"/>
        </w:tabs>
        <w:spacing w:after="0"/>
        <w:jc w:val="both"/>
        <w:rPr>
          <w:rFonts w:ascii="Times New Roman" w:eastAsiaTheme="minorEastAsia" w:hAnsi="Times New Roman" w:cs="Times New Roman"/>
          <w:color w:val="FF0000"/>
          <w:lang w:val="en-US"/>
        </w:rPr>
      </w:pPr>
    </w:p>
    <w:tbl>
      <w:tblPr>
        <w:tblStyle w:val="Grigliatabella"/>
        <w:tblW w:w="9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8"/>
        <w:gridCol w:w="1872"/>
      </w:tblGrid>
      <w:tr w:rsidR="001079AA" w:rsidRPr="001079AA" w14:paraId="106400DB" w14:textId="77777777" w:rsidTr="00794B74">
        <w:trPr>
          <w:trHeight w:val="811"/>
        </w:trPr>
        <w:tc>
          <w:tcPr>
            <w:tcW w:w="7958" w:type="dxa"/>
            <w:vAlign w:val="center"/>
          </w:tcPr>
          <w:p w14:paraId="5B7F0953" w14:textId="3F03BF8D" w:rsidR="001079AA" w:rsidRPr="001079AA" w:rsidRDefault="001079AA" w:rsidP="00794B74">
            <w:pPr>
              <w:jc w:val="center"/>
              <w:rPr>
                <w:rFonts w:ascii="Times New Roman" w:hAnsi="Times New Roman" w:cs="Times New Roman"/>
                <w:color w:val="FF0000"/>
                <w:lang w:val="en-US"/>
              </w:rPr>
            </w:pPr>
            <m:oMathPara>
              <m:oMath>
                <m:d>
                  <m:dPr>
                    <m:begChr m:val="|"/>
                    <m:endChr m:val="|"/>
                    <m:ctrlPr>
                      <w:rPr>
                        <w:rFonts w:ascii="Cambria Math" w:eastAsiaTheme="minorEastAsia" w:hAnsi="Cambria Math" w:cs="Times New Roman"/>
                        <w:i/>
                        <w:color w:val="FF0000"/>
                        <w:lang w:val="en-US"/>
                      </w:rPr>
                    </m:ctrlPr>
                  </m:dPr>
                  <m:e>
                    <m:sSub>
                      <m:sSubPr>
                        <m:ctrlPr>
                          <w:rPr>
                            <w:rFonts w:ascii="Cambria Math" w:hAnsi="Cambria Math" w:cs="Times New Roman"/>
                            <w:i/>
                            <w:color w:val="FF0000"/>
                            <w:lang w:val="en-US"/>
                          </w:rPr>
                        </m:ctrlPr>
                      </m:sSubPr>
                      <m:e>
                        <m:r>
                          <m:rPr>
                            <m:sty m:val="p"/>
                          </m:rPr>
                          <w:rPr>
                            <w:rFonts w:ascii="Cambria Math" w:hAnsi="Cambria Math" w:cs="Times New Roman"/>
                            <w:color w:val="FF0000"/>
                            <w:lang w:val="en-US"/>
                          </w:rPr>
                          <m:t>∇</m:t>
                        </m:r>
                        <m:r>
                          <w:rPr>
                            <w:rFonts w:ascii="Cambria Math" w:hAnsi="Cambria Math" w:cs="Times New Roman"/>
                            <w:color w:val="FF0000"/>
                            <w:lang w:val="en-US"/>
                          </w:rPr>
                          <m:t>x</m:t>
                        </m:r>
                      </m:e>
                      <m:sub>
                        <m:r>
                          <w:rPr>
                            <w:rFonts w:ascii="Cambria Math" w:hAnsi="Cambria Math" w:cs="Times New Roman"/>
                            <w:color w:val="FF0000"/>
                            <w:lang w:val="en-US"/>
                          </w:rPr>
                          <m:t>min</m:t>
                        </m:r>
                      </m:sub>
                    </m:sSub>
                  </m:e>
                </m:d>
                <m:r>
                  <w:rPr>
                    <w:rFonts w:ascii="Cambria Math" w:hAnsi="Cambria Math" w:cs="Times New Roman"/>
                    <w:color w:val="FF0000"/>
                    <w:lang w:val="en-US"/>
                  </w:rPr>
                  <m:t>=</m:t>
                </m:r>
                <m:rad>
                  <m:radPr>
                    <m:degHide m:val="1"/>
                    <m:ctrlPr>
                      <w:rPr>
                        <w:rFonts w:ascii="Cambria Math" w:hAnsi="Cambria Math" w:cs="Times New Roman"/>
                        <w:i/>
                        <w:color w:val="FF0000"/>
                        <w:lang w:val="en-US"/>
                      </w:rPr>
                    </m:ctrlPr>
                  </m:radPr>
                  <m:deg/>
                  <m:e>
                    <m:sSup>
                      <m:sSupPr>
                        <m:ctrlPr>
                          <w:rPr>
                            <w:rFonts w:ascii="Cambria Math" w:hAnsi="Cambria Math" w:cs="Times New Roman"/>
                            <w:i/>
                            <w:color w:val="FF0000"/>
                            <w:lang w:val="en-US"/>
                          </w:rPr>
                        </m:ctrlPr>
                      </m:sSupPr>
                      <m:e>
                        <m:d>
                          <m:dPr>
                            <m:ctrlPr>
                              <w:rPr>
                                <w:rFonts w:ascii="Cambria Math" w:hAnsi="Cambria Math" w:cs="Times New Roman"/>
                                <w:i/>
                                <w:color w:val="FF0000"/>
                                <w:lang w:val="en-US"/>
                              </w:rPr>
                            </m:ctrlPr>
                          </m:dPr>
                          <m:e>
                            <m:f>
                              <m:fPr>
                                <m:ctrlPr>
                                  <w:rPr>
                                    <w:rFonts w:ascii="Cambria Math" w:hAnsi="Cambria Math" w:cs="Times New Roman"/>
                                    <w:i/>
                                    <w:color w:val="FF0000"/>
                                    <w:lang w:val="en-US"/>
                                  </w:rPr>
                                </m:ctrlPr>
                              </m:fPr>
                              <m:num>
                                <m:r>
                                  <w:rPr>
                                    <w:rFonts w:ascii="Cambria Math" w:hAnsi="Cambria Math" w:cs="Times New Roman"/>
                                    <w:color w:val="FF0000"/>
                                    <w:lang w:val="en-US"/>
                                  </w:rPr>
                                  <m:t>∂</m:t>
                                </m:r>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num>
                              <m:den>
                                <m:r>
                                  <w:rPr>
                                    <w:rFonts w:ascii="Cambria Math" w:hAnsi="Cambria Math" w:cs="Times New Roman"/>
                                    <w:color w:val="FF0000"/>
                                    <w:lang w:val="en-US"/>
                                  </w:rPr>
                                  <m:t>∂</m:t>
                                </m:r>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1</m:t>
                                    </m:r>
                                  </m:sub>
                                </m:sSub>
                              </m:den>
                            </m:f>
                          </m:e>
                        </m:d>
                      </m:e>
                      <m:sup>
                        <m:r>
                          <w:rPr>
                            <w:rFonts w:ascii="Cambria Math" w:hAnsi="Cambria Math" w:cs="Times New Roman"/>
                            <w:color w:val="FF0000"/>
                            <w:lang w:val="en-US"/>
                          </w:rPr>
                          <m:t>2</m:t>
                        </m:r>
                      </m:sup>
                    </m:sSup>
                    <m:r>
                      <w:rPr>
                        <w:rFonts w:ascii="Cambria Math" w:hAnsi="Cambria Math" w:cs="Times New Roman"/>
                        <w:color w:val="FF0000"/>
                        <w:lang w:val="en-US"/>
                      </w:rPr>
                      <m:t>+</m:t>
                    </m:r>
                    <m:sSup>
                      <m:sSupPr>
                        <m:ctrlPr>
                          <w:rPr>
                            <w:rFonts w:ascii="Cambria Math" w:hAnsi="Cambria Math" w:cs="Times New Roman"/>
                            <w:i/>
                            <w:color w:val="FF0000"/>
                            <w:lang w:val="en-US"/>
                          </w:rPr>
                        </m:ctrlPr>
                      </m:sSupPr>
                      <m:e>
                        <m:d>
                          <m:dPr>
                            <m:ctrlPr>
                              <w:rPr>
                                <w:rFonts w:ascii="Cambria Math" w:hAnsi="Cambria Math" w:cs="Times New Roman"/>
                                <w:i/>
                                <w:color w:val="FF0000"/>
                                <w:lang w:val="en-US"/>
                              </w:rPr>
                            </m:ctrlPr>
                          </m:dPr>
                          <m:e>
                            <m:f>
                              <m:fPr>
                                <m:ctrlPr>
                                  <w:rPr>
                                    <w:rFonts w:ascii="Cambria Math" w:hAnsi="Cambria Math" w:cs="Times New Roman"/>
                                    <w:i/>
                                    <w:color w:val="FF0000"/>
                                    <w:lang w:val="en-US"/>
                                  </w:rPr>
                                </m:ctrlPr>
                              </m:fPr>
                              <m:num>
                                <m:r>
                                  <w:rPr>
                                    <w:rFonts w:ascii="Cambria Math" w:hAnsi="Cambria Math" w:cs="Times New Roman"/>
                                    <w:color w:val="FF0000"/>
                                    <w:lang w:val="en-US"/>
                                  </w:rPr>
                                  <m:t>∂</m:t>
                                </m:r>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num>
                              <m:den>
                                <m:r>
                                  <w:rPr>
                                    <w:rFonts w:ascii="Cambria Math" w:hAnsi="Cambria Math" w:cs="Times New Roman"/>
                                    <w:color w:val="FF0000"/>
                                    <w:lang w:val="en-US"/>
                                  </w:rPr>
                                  <m:t>∂</m:t>
                                </m:r>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2</m:t>
                                    </m:r>
                                  </m:sub>
                                </m:sSub>
                              </m:den>
                            </m:f>
                          </m:e>
                        </m:d>
                      </m:e>
                      <m:sup>
                        <m:r>
                          <w:rPr>
                            <w:rFonts w:ascii="Cambria Math" w:hAnsi="Cambria Math" w:cs="Times New Roman"/>
                            <w:color w:val="FF0000"/>
                            <w:lang w:val="en-US"/>
                          </w:rPr>
                          <m:t>2</m:t>
                        </m:r>
                      </m:sup>
                    </m:sSup>
                    <m:r>
                      <w:rPr>
                        <w:rFonts w:ascii="Cambria Math" w:hAnsi="Cambria Math" w:cs="Times New Roman"/>
                        <w:color w:val="FF0000"/>
                        <w:lang w:val="en-US"/>
                      </w:rPr>
                      <m:t xml:space="preserve">+… </m:t>
                    </m:r>
                  </m:e>
                </m:rad>
                <m:r>
                  <w:rPr>
                    <w:rFonts w:ascii="Cambria Math" w:hAnsi="Cambria Math" w:cs="Times New Roman"/>
                    <w:color w:val="FF0000"/>
                    <w:lang w:val="en-US"/>
                  </w:rPr>
                  <m:t>= 0</m:t>
                </m:r>
              </m:oMath>
            </m:oMathPara>
          </w:p>
        </w:tc>
        <w:tc>
          <w:tcPr>
            <w:tcW w:w="1872" w:type="dxa"/>
            <w:vAlign w:val="center"/>
          </w:tcPr>
          <w:p w14:paraId="3395AEE9" w14:textId="40F2A2E8" w:rsidR="001079AA" w:rsidRPr="001079AA" w:rsidRDefault="001079AA" w:rsidP="00794B74">
            <w:pPr>
              <w:jc w:val="center"/>
              <w:rPr>
                <w:rFonts w:ascii="Times New Roman" w:hAnsi="Times New Roman" w:cs="Times New Roman"/>
                <w:color w:val="FF0000"/>
                <w:lang w:val="en-US"/>
              </w:rPr>
            </w:pPr>
            <w:r w:rsidRPr="001079AA">
              <w:rPr>
                <w:rFonts w:ascii="Times New Roman" w:hAnsi="Times New Roman" w:cs="Times New Roman"/>
                <w:color w:val="FF0000"/>
                <w:lang w:val="en-US"/>
              </w:rPr>
              <w:t>(2.</w:t>
            </w:r>
            <w:r w:rsidRPr="001079AA">
              <w:rPr>
                <w:rFonts w:ascii="Times New Roman" w:hAnsi="Times New Roman" w:cs="Times New Roman"/>
                <w:color w:val="FF0000"/>
                <w:lang w:val="en-US"/>
              </w:rPr>
              <w:t>7</w:t>
            </w:r>
            <w:r w:rsidRPr="001079AA">
              <w:rPr>
                <w:rFonts w:ascii="Times New Roman" w:hAnsi="Times New Roman" w:cs="Times New Roman"/>
                <w:color w:val="FF0000"/>
                <w:lang w:val="en-US"/>
              </w:rPr>
              <w:t>)</w:t>
            </w:r>
          </w:p>
        </w:tc>
      </w:tr>
    </w:tbl>
    <w:p w14:paraId="53476CD5" w14:textId="77777777" w:rsidR="001079AA" w:rsidRDefault="001079AA" w:rsidP="00F16E79">
      <w:pPr>
        <w:tabs>
          <w:tab w:val="left" w:pos="1800"/>
        </w:tabs>
        <w:spacing w:after="0"/>
        <w:jc w:val="both"/>
        <w:rPr>
          <w:rFonts w:ascii="Times New Roman" w:eastAsiaTheme="minorEastAsia" w:hAnsi="Times New Roman" w:cs="Times New Roman"/>
          <w:color w:val="FF0000"/>
          <w:lang w:val="en-US"/>
        </w:rPr>
      </w:pPr>
    </w:p>
    <w:p w14:paraId="1817929F" w14:textId="5CF03C95" w:rsidR="001079AA" w:rsidRPr="00055919" w:rsidRDefault="001079AA" w:rsidP="00F16E79">
      <w:pPr>
        <w:tabs>
          <w:tab w:val="left" w:pos="1800"/>
        </w:tabs>
        <w:spacing w:after="0"/>
        <w:jc w:val="both"/>
        <w:rPr>
          <w:rFonts w:ascii="Times New Roman" w:eastAsiaTheme="minorEastAsia" w:hAnsi="Times New Roman" w:cs="Times New Roman"/>
          <w:color w:val="FF0000"/>
          <w:lang w:val="en-US"/>
        </w:rPr>
      </w:pPr>
      <w:r w:rsidRPr="00055919">
        <w:rPr>
          <w:rFonts w:ascii="Times New Roman" w:eastAsiaTheme="minorEastAsia" w:hAnsi="Times New Roman" w:cs="Times New Roman"/>
          <w:color w:val="FF0000"/>
          <w:lang w:val="en-US"/>
        </w:rPr>
        <w:t xml:space="preserve">Or where </w:t>
      </w:r>
      <m:oMath>
        <m:d>
          <m:dPr>
            <m:begChr m:val="|"/>
            <m:endChr m:val="|"/>
            <m:ctrlPr>
              <w:rPr>
                <w:rFonts w:ascii="Cambria Math" w:eastAsiaTheme="minorEastAsia" w:hAnsi="Cambria Math" w:cs="Times New Roman"/>
                <w:i/>
                <w:color w:val="FF0000"/>
                <w:lang w:val="en-US"/>
              </w:rPr>
            </m:ctrlPr>
          </m:dPr>
          <m:e>
            <m:sSub>
              <m:sSubPr>
                <m:ctrlPr>
                  <w:rPr>
                    <w:rFonts w:ascii="Cambria Math" w:hAnsi="Cambria Math" w:cs="Times New Roman"/>
                    <w:i/>
                    <w:color w:val="FF0000"/>
                    <w:lang w:val="en-US"/>
                  </w:rPr>
                </m:ctrlPr>
              </m:sSubPr>
              <m:e>
                <m:r>
                  <m:rPr>
                    <m:sty m:val="p"/>
                  </m:rPr>
                  <w:rPr>
                    <w:rFonts w:ascii="Cambria Math" w:hAnsi="Cambria Math" w:cs="Times New Roman"/>
                    <w:color w:val="FF0000"/>
                    <w:lang w:val="en-US"/>
                  </w:rPr>
                  <m:t>∇</m:t>
                </m:r>
                <m:r>
                  <w:rPr>
                    <w:rFonts w:ascii="Cambria Math" w:hAnsi="Cambria Math" w:cs="Times New Roman"/>
                    <w:color w:val="FF0000"/>
                    <w:lang w:val="en-US"/>
                  </w:rPr>
                  <m:t>x</m:t>
                </m:r>
              </m:e>
              <m:sub>
                <m:r>
                  <w:rPr>
                    <w:rFonts w:ascii="Cambria Math" w:hAnsi="Cambria Math" w:cs="Times New Roman"/>
                    <w:color w:val="FF0000"/>
                    <w:lang w:val="en-US"/>
                  </w:rPr>
                  <m:t>min</m:t>
                </m:r>
              </m:sub>
            </m:sSub>
          </m:e>
        </m:d>
      </m:oMath>
      <w:r w:rsidRPr="00055919">
        <w:rPr>
          <w:rFonts w:ascii="Times New Roman" w:eastAsiaTheme="minorEastAsia" w:hAnsi="Times New Roman" w:cs="Times New Roman"/>
          <w:color w:val="FF0000"/>
          <w:lang w:val="en-US"/>
        </w:rPr>
        <w:t xml:space="preserve"> is minimum (as </w:t>
      </w:r>
      <m:oMath>
        <m:d>
          <m:dPr>
            <m:begChr m:val="|"/>
            <m:endChr m:val="|"/>
            <m:ctrlPr>
              <w:rPr>
                <w:rFonts w:ascii="Cambria Math" w:eastAsiaTheme="minorEastAsia" w:hAnsi="Cambria Math" w:cs="Times New Roman"/>
                <w:i/>
                <w:color w:val="FF0000"/>
                <w:lang w:val="en-US"/>
              </w:rPr>
            </m:ctrlPr>
          </m:dPr>
          <m:e>
            <m:sSub>
              <m:sSubPr>
                <m:ctrlPr>
                  <w:rPr>
                    <w:rFonts w:ascii="Cambria Math" w:hAnsi="Cambria Math" w:cs="Times New Roman"/>
                    <w:i/>
                    <w:color w:val="FF0000"/>
                    <w:lang w:val="en-US"/>
                  </w:rPr>
                </m:ctrlPr>
              </m:sSubPr>
              <m:e>
                <m:r>
                  <m:rPr>
                    <m:sty m:val="p"/>
                  </m:rPr>
                  <w:rPr>
                    <w:rFonts w:ascii="Cambria Math" w:hAnsi="Cambria Math" w:cs="Times New Roman"/>
                    <w:color w:val="FF0000"/>
                    <w:lang w:val="en-US"/>
                  </w:rPr>
                  <m:t>∇</m:t>
                </m:r>
                <m:r>
                  <w:rPr>
                    <w:rFonts w:ascii="Cambria Math" w:hAnsi="Cambria Math" w:cs="Times New Roman"/>
                    <w:color w:val="FF0000"/>
                    <w:lang w:val="en-US"/>
                  </w:rPr>
                  <m:t>x</m:t>
                </m:r>
              </m:e>
              <m:sub>
                <m:r>
                  <w:rPr>
                    <w:rFonts w:ascii="Cambria Math" w:hAnsi="Cambria Math" w:cs="Times New Roman"/>
                    <w:color w:val="FF0000"/>
                    <w:lang w:val="en-US"/>
                  </w:rPr>
                  <m:t>min</m:t>
                </m:r>
              </m:sub>
            </m:sSub>
          </m:e>
        </m:d>
      </m:oMath>
      <w:r w:rsidRPr="00055919">
        <w:rPr>
          <w:rFonts w:ascii="Times New Roman" w:eastAsiaTheme="minorEastAsia" w:hAnsi="Times New Roman" w:cs="Times New Roman"/>
          <w:color w:val="FF0000"/>
          <w:lang w:val="en-US"/>
        </w:rPr>
        <w:t xml:space="preserve"> is always </w:t>
      </w:r>
      <m:oMath>
        <m:r>
          <w:rPr>
            <w:rFonts w:ascii="Cambria Math" w:eastAsiaTheme="minorEastAsia" w:hAnsi="Cambria Math" w:cs="Times New Roman"/>
            <w:color w:val="FF0000"/>
            <w:lang w:val="en-US"/>
          </w:rPr>
          <m:t>≥0</m:t>
        </m:r>
      </m:oMath>
      <w:r w:rsidRPr="00055919">
        <w:rPr>
          <w:rFonts w:ascii="Times New Roman" w:eastAsiaTheme="minorEastAsia" w:hAnsi="Times New Roman" w:cs="Times New Roman"/>
          <w:color w:val="FF0000"/>
          <w:lang w:val="en-US"/>
        </w:rPr>
        <w:t xml:space="preserve">). This </w:t>
      </w:r>
      <w:r w:rsidR="00A2016F">
        <w:rPr>
          <w:rFonts w:ascii="Times New Roman" w:eastAsiaTheme="minorEastAsia" w:hAnsi="Times New Roman" w:cs="Times New Roman"/>
          <w:color w:val="FF0000"/>
          <w:lang w:val="en-US"/>
        </w:rPr>
        <w:t xml:space="preserve">is </w:t>
      </w:r>
      <w:r w:rsidR="00A2016F" w:rsidRPr="00055919">
        <w:rPr>
          <w:rFonts w:ascii="Times New Roman" w:eastAsiaTheme="minorEastAsia" w:hAnsi="Times New Roman" w:cs="Times New Roman"/>
          <w:color w:val="FF0000"/>
          <w:lang w:val="en-US"/>
        </w:rPr>
        <w:t>clari</w:t>
      </w:r>
      <w:r w:rsidR="00A2016F">
        <w:rPr>
          <w:rFonts w:ascii="Times New Roman" w:eastAsiaTheme="minorEastAsia" w:hAnsi="Times New Roman" w:cs="Times New Roman"/>
          <w:color w:val="FF0000"/>
          <w:lang w:val="en-US"/>
        </w:rPr>
        <w:t>fied</w:t>
      </w:r>
      <w:r w:rsidR="00A808B1">
        <w:rPr>
          <w:rFonts w:ascii="Times New Roman" w:eastAsiaTheme="minorEastAsia" w:hAnsi="Times New Roman" w:cs="Times New Roman"/>
          <w:color w:val="FF0000"/>
          <w:lang w:val="en-US"/>
        </w:rPr>
        <w:t xml:space="preserve"> in Figures 6 and 7</w:t>
      </w:r>
      <w:r w:rsidRPr="00055919">
        <w:rPr>
          <w:rFonts w:ascii="Times New Roman" w:eastAsiaTheme="minorEastAsia" w:hAnsi="Times New Roman" w:cs="Times New Roman"/>
          <w:color w:val="FF0000"/>
          <w:lang w:val="en-US"/>
        </w:rPr>
        <w:t xml:space="preserve"> for the CO</w:t>
      </w:r>
      <w:r w:rsidRPr="00055919">
        <w:rPr>
          <w:rFonts w:ascii="Times New Roman" w:eastAsiaTheme="minorEastAsia" w:hAnsi="Times New Roman" w:cs="Times New Roman"/>
          <w:color w:val="FF0000"/>
          <w:vertAlign w:val="subscript"/>
          <w:lang w:val="en-US"/>
        </w:rPr>
        <w:t>2</w:t>
      </w:r>
      <w:r w:rsidRPr="00055919">
        <w:rPr>
          <w:rFonts w:ascii="Times New Roman" w:eastAsiaTheme="minorEastAsia" w:hAnsi="Times New Roman" w:cs="Times New Roman"/>
          <w:color w:val="FF0000"/>
          <w:lang w:val="en-US"/>
        </w:rPr>
        <w:t xml:space="preserve">-based scenario. </w:t>
      </w:r>
      <w:r w:rsidR="00055919" w:rsidRPr="00055919">
        <w:rPr>
          <w:rFonts w:ascii="Times New Roman" w:eastAsiaTheme="minorEastAsia" w:hAnsi="Times New Roman" w:cs="Times New Roman"/>
          <w:color w:val="FF0000"/>
          <w:lang w:val="en-US"/>
        </w:rPr>
        <w:t xml:space="preserve">In fact, from Figure 6 it is clear that an optimal condition </w:t>
      </w:r>
      <w:r w:rsidR="00A808B1">
        <w:rPr>
          <w:rFonts w:ascii="Times New Roman" w:eastAsiaTheme="minorEastAsia" w:hAnsi="Times New Roman" w:cs="Times New Roman"/>
          <w:color w:val="FF0000"/>
          <w:lang w:val="en-US"/>
        </w:rPr>
        <w:t>has to</w:t>
      </w:r>
      <w:r w:rsidR="00055919" w:rsidRPr="00055919">
        <w:rPr>
          <w:rFonts w:ascii="Times New Roman" w:eastAsiaTheme="minorEastAsia" w:hAnsi="Times New Roman" w:cs="Times New Roman"/>
          <w:color w:val="FF0000"/>
          <w:lang w:val="en-US"/>
        </w:rPr>
        <w:t xml:space="preserve"> exists somewhere as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oMath>
      <w:r w:rsidR="00055919" w:rsidRPr="00055919">
        <w:rPr>
          <w:rFonts w:ascii="Times New Roman" w:eastAsiaTheme="minorEastAsia" w:hAnsi="Times New Roman" w:cs="Times New Roman"/>
          <w:color w:val="FF0000"/>
          <w:lang w:val="en-US"/>
        </w:rPr>
        <w:t xml:space="preserve"> and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ratio</m:t>
            </m:r>
          </m:sub>
        </m:sSub>
      </m:oMath>
      <w:r w:rsidR="00055919" w:rsidRPr="00055919">
        <w:rPr>
          <w:rFonts w:ascii="Times New Roman" w:eastAsiaTheme="minorEastAsia" w:hAnsi="Times New Roman" w:cs="Times New Roman"/>
          <w:color w:val="FF0000"/>
          <w:lang w:val="en-US"/>
        </w:rPr>
        <w:t xml:space="preserve"> shown opposite trends. To</w:t>
      </w:r>
      <w:r w:rsidR="00A808B1">
        <w:rPr>
          <w:rFonts w:ascii="Times New Roman" w:eastAsiaTheme="minorEastAsia" w:hAnsi="Times New Roman" w:cs="Times New Roman"/>
          <w:color w:val="FF0000"/>
          <w:lang w:val="en-US"/>
        </w:rPr>
        <w:t xml:space="preserve"> validate the minimization approach in this specific condition </w:t>
      </w:r>
      <w:r w:rsidR="00A808B1" w:rsidRPr="00AC1B4E">
        <w:rPr>
          <w:rFonts w:ascii="Times New Roman" w:eastAsiaTheme="minorEastAsia" w:hAnsi="Times New Roman" w:cs="Times New Roman"/>
          <w:color w:val="FF0000"/>
          <w:lang w:val="en-US"/>
        </w:rPr>
        <w:t>(</w:t>
      </w:r>
      <w:r w:rsidR="00A808B1" w:rsidRPr="00AC1B4E">
        <w:rPr>
          <w:rFonts w:ascii="Times New Roman" w:hAnsi="Times New Roman" w:cs="Times New Roman"/>
          <w:i/>
          <w:iCs/>
          <w:color w:val="FF0000"/>
          <w:lang w:val="en-US"/>
        </w:rPr>
        <w:t>800m depth well and 90°C rock temperature</w:t>
      </w:r>
      <w:r w:rsidR="00A808B1" w:rsidRPr="00AC1B4E">
        <w:rPr>
          <w:rFonts w:ascii="Times New Roman" w:eastAsiaTheme="minorEastAsia" w:hAnsi="Times New Roman" w:cs="Times New Roman"/>
          <w:color w:val="FF0000"/>
          <w:lang w:val="en-US"/>
        </w:rPr>
        <w:t>) we have evaluated the complete pareto frontier - shown as blue dots in Figure 7 on the right. In this case</w:t>
      </w:r>
      <w:r w:rsidR="00055919" w:rsidRPr="00AC1B4E">
        <w:rPr>
          <w:rFonts w:ascii="Times New Roman" w:eastAsiaTheme="minorEastAsia" w:hAnsi="Times New Roman" w:cs="Times New Roman"/>
          <w:color w:val="FF0000"/>
          <w:lang w:val="en-US"/>
        </w:rPr>
        <w:t xml:space="preserve"> directly minimiz</w:t>
      </w:r>
      <w:r w:rsidR="00A808B1" w:rsidRPr="00AC1B4E">
        <w:rPr>
          <w:rFonts w:ascii="Times New Roman" w:eastAsiaTheme="minorEastAsia" w:hAnsi="Times New Roman" w:cs="Times New Roman"/>
          <w:color w:val="FF0000"/>
          <w:lang w:val="en-US"/>
        </w:rPr>
        <w:t>ing</w:t>
      </w:r>
      <w:r w:rsidR="00055919" w:rsidRPr="00AC1B4E">
        <w:rPr>
          <w:rFonts w:ascii="Times New Roman" w:eastAsiaTheme="minorEastAsia" w:hAnsi="Times New Roman" w:cs="Times New Roman"/>
          <w:color w:val="FF0000"/>
          <w:lang w:val="en-US"/>
        </w:rPr>
        <w:t xml:space="preserve"> </w:t>
      </w:r>
      <m:oMath>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oMath>
      <w:r w:rsidR="00055919" w:rsidRPr="00AC1B4E">
        <w:rPr>
          <w:rFonts w:ascii="Times New Roman" w:eastAsiaTheme="minorEastAsia" w:hAnsi="Times New Roman" w:cs="Times New Roman"/>
          <w:color w:val="FF0000"/>
          <w:lang w:val="en-US"/>
        </w:rPr>
        <w:t xml:space="preserve"> as defined in Eq. 2.5 will unfortunately identify </w:t>
      </w:r>
      <w:r w:rsidR="00055919" w:rsidRPr="00055919">
        <w:rPr>
          <w:rFonts w:ascii="Times New Roman" w:eastAsiaTheme="minorEastAsia" w:hAnsi="Times New Roman" w:cs="Times New Roman"/>
          <w:color w:val="FF0000"/>
          <w:lang w:val="en-US"/>
        </w:rPr>
        <w:t xml:space="preserve">a condition that </w:t>
      </w:r>
      <w:r w:rsidR="00055919">
        <w:rPr>
          <w:rFonts w:ascii="Times New Roman" w:eastAsiaTheme="minorEastAsia" w:hAnsi="Times New Roman" w:cs="Times New Roman"/>
          <w:color w:val="FF0000"/>
          <w:lang w:val="en-US"/>
        </w:rPr>
        <w:t xml:space="preserve">is not part of the pareto </w:t>
      </w:r>
      <w:r w:rsidR="00A808B1">
        <w:rPr>
          <w:rFonts w:ascii="Times New Roman" w:eastAsiaTheme="minorEastAsia" w:hAnsi="Times New Roman" w:cs="Times New Roman"/>
          <w:color w:val="FF0000"/>
          <w:lang w:val="en-US"/>
        </w:rPr>
        <w:t xml:space="preserve">front </w:t>
      </w:r>
      <w:r w:rsidR="00A808B1">
        <w:rPr>
          <w:rFonts w:ascii="Times New Roman" w:eastAsiaTheme="minorEastAsia" w:hAnsi="Times New Roman" w:cs="Times New Roman"/>
          <w:color w:val="FF0000"/>
          <w:lang w:val="en-US"/>
        </w:rPr>
        <w:t>(red mark in Figure 7 on the left)</w:t>
      </w:r>
      <w:r w:rsidR="00055919">
        <w:rPr>
          <w:rFonts w:ascii="Times New Roman" w:eastAsiaTheme="minorEastAsia" w:hAnsi="Times New Roman" w:cs="Times New Roman"/>
          <w:color w:val="FF0000"/>
          <w:lang w:val="en-US"/>
        </w:rPr>
        <w:t>.</w:t>
      </w:r>
      <w:r w:rsidR="00A808B1">
        <w:rPr>
          <w:rFonts w:ascii="Times New Roman" w:eastAsiaTheme="minorEastAsia" w:hAnsi="Times New Roman" w:cs="Times New Roman"/>
          <w:color w:val="FF0000"/>
          <w:lang w:val="en-US"/>
        </w:rPr>
        <w:t xml:space="preserve"> This is because the actual point on the pareto front correspond to a saddle point for </w:t>
      </w:r>
      <w:r w:rsidR="00055919">
        <w:rPr>
          <w:rFonts w:ascii="Times New Roman" w:eastAsiaTheme="minorEastAsia" w:hAnsi="Times New Roman" w:cs="Times New Roman"/>
          <w:color w:val="FF0000"/>
          <w:lang w:val="en-US"/>
        </w:rPr>
        <w:t xml:space="preserve"> </w:t>
      </w:r>
      <m:oMath>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oMath>
      <w:r w:rsidR="00A808B1">
        <w:rPr>
          <w:rFonts w:ascii="Times New Roman" w:eastAsiaTheme="minorEastAsia" w:hAnsi="Times New Roman" w:cs="Times New Roman"/>
          <w:color w:val="FF0000"/>
          <w:lang w:val="en-US"/>
        </w:rPr>
        <w:t xml:space="preserve"> </w:t>
      </w:r>
      <w:r w:rsidR="00A808B1">
        <w:rPr>
          <w:rFonts w:ascii="Times New Roman" w:eastAsiaTheme="minorEastAsia" w:hAnsi="Times New Roman" w:cs="Times New Roman"/>
          <w:color w:val="FF0000"/>
          <w:lang w:val="en-US"/>
        </w:rPr>
        <w:t>(</w:t>
      </w:r>
      <w:r w:rsidR="00A808B1">
        <w:rPr>
          <w:rFonts w:ascii="Times New Roman" w:eastAsiaTheme="minorEastAsia" w:hAnsi="Times New Roman" w:cs="Times New Roman"/>
          <w:color w:val="FF0000"/>
          <w:lang w:val="en-US"/>
        </w:rPr>
        <w:t>yellow star</w:t>
      </w:r>
      <w:r w:rsidR="00A808B1">
        <w:rPr>
          <w:rFonts w:ascii="Times New Roman" w:eastAsiaTheme="minorEastAsia" w:hAnsi="Times New Roman" w:cs="Times New Roman"/>
          <w:color w:val="FF0000"/>
          <w:lang w:val="en-US"/>
        </w:rPr>
        <w:t xml:space="preserve"> in Figure 7 on the left).</w:t>
      </w:r>
      <w:r w:rsidR="00A808B1">
        <w:rPr>
          <w:rFonts w:ascii="Times New Roman" w:eastAsiaTheme="minorEastAsia" w:hAnsi="Times New Roman" w:cs="Times New Roman"/>
          <w:color w:val="FF0000"/>
          <w:lang w:val="en-US"/>
        </w:rPr>
        <w:t xml:space="preserve"> The correct results for different values of </w:t>
      </w:r>
      <m:oMath>
        <m:r>
          <m:rPr>
            <m:sty m:val="p"/>
          </m:rPr>
          <w:rPr>
            <w:rFonts w:ascii="Cambria Math" w:eastAsiaTheme="minorEastAsia" w:hAnsi="Cambria Math" w:cs="Times New Roman"/>
            <w:color w:val="FF0000"/>
            <w:lang w:val="en-US"/>
          </w:rPr>
          <m:t>Ω</m:t>
        </m:r>
      </m:oMath>
      <w:r w:rsidR="00A808B1">
        <w:rPr>
          <w:rFonts w:ascii="Times New Roman" w:eastAsiaTheme="minorEastAsia" w:hAnsi="Times New Roman" w:cs="Times New Roman"/>
          <w:color w:val="FF0000"/>
          <w:lang w:val="en-US"/>
        </w:rPr>
        <w:t xml:space="preserve"> (Black line </w:t>
      </w:r>
      <w:r w:rsidR="00A808B1">
        <w:rPr>
          <w:rFonts w:ascii="Times New Roman" w:eastAsiaTheme="minorEastAsia" w:hAnsi="Times New Roman" w:cs="Times New Roman"/>
          <w:color w:val="FF0000"/>
          <w:lang w:val="en-US"/>
        </w:rPr>
        <w:t xml:space="preserve">in Figure 7 on the </w:t>
      </w:r>
      <w:r w:rsidR="00A808B1">
        <w:rPr>
          <w:rFonts w:ascii="Times New Roman" w:eastAsiaTheme="minorEastAsia" w:hAnsi="Times New Roman" w:cs="Times New Roman"/>
          <w:color w:val="FF0000"/>
          <w:lang w:val="en-US"/>
        </w:rPr>
        <w:t xml:space="preserve">right) are obtaining minimizing </w:t>
      </w:r>
      <m:oMath>
        <m:d>
          <m:dPr>
            <m:begChr m:val="|"/>
            <m:endChr m:val="|"/>
            <m:ctrlPr>
              <w:rPr>
                <w:rFonts w:ascii="Cambria Math" w:eastAsiaTheme="minorEastAsia" w:hAnsi="Cambria Math" w:cs="Times New Roman"/>
                <w:i/>
                <w:color w:val="FF0000"/>
                <w:lang w:val="en-US"/>
              </w:rPr>
            </m:ctrlPr>
          </m:dPr>
          <m:e>
            <m:sSub>
              <m:sSubPr>
                <m:ctrlPr>
                  <w:rPr>
                    <w:rFonts w:ascii="Cambria Math" w:hAnsi="Cambria Math" w:cs="Times New Roman"/>
                    <w:i/>
                    <w:color w:val="FF0000"/>
                    <w:lang w:val="en-US"/>
                  </w:rPr>
                </m:ctrlPr>
              </m:sSubPr>
              <m:e>
                <m:r>
                  <m:rPr>
                    <m:sty m:val="p"/>
                  </m:rPr>
                  <w:rPr>
                    <w:rFonts w:ascii="Cambria Math" w:hAnsi="Cambria Math" w:cs="Times New Roman"/>
                    <w:color w:val="FF0000"/>
                    <w:lang w:val="en-US"/>
                  </w:rPr>
                  <m:t>∇</m:t>
                </m:r>
                <m:r>
                  <w:rPr>
                    <w:rFonts w:ascii="Cambria Math" w:hAnsi="Cambria Math" w:cs="Times New Roman"/>
                    <w:color w:val="FF0000"/>
                    <w:lang w:val="en-US"/>
                  </w:rPr>
                  <m:t>x</m:t>
                </m:r>
              </m:e>
              <m:sub>
                <m:r>
                  <w:rPr>
                    <w:rFonts w:ascii="Cambria Math" w:hAnsi="Cambria Math" w:cs="Times New Roman"/>
                    <w:color w:val="FF0000"/>
                    <w:lang w:val="en-US"/>
                  </w:rPr>
                  <m:t>min</m:t>
                </m:r>
              </m:sub>
            </m:sSub>
          </m:e>
        </m:d>
      </m:oMath>
      <w:r w:rsidR="00A808B1">
        <w:rPr>
          <w:rFonts w:ascii="Times New Roman" w:eastAsiaTheme="minorEastAsia" w:hAnsi="Times New Roman" w:cs="Times New Roman"/>
          <w:color w:val="FF0000"/>
          <w:lang w:val="en-US"/>
        </w:rPr>
        <w:t xml:space="preserve"> as defined </w:t>
      </w:r>
      <w:r w:rsidR="00A808B1" w:rsidRPr="00055919">
        <w:rPr>
          <w:rFonts w:ascii="Times New Roman" w:eastAsiaTheme="minorEastAsia" w:hAnsi="Times New Roman" w:cs="Times New Roman"/>
          <w:color w:val="FF0000"/>
          <w:lang w:val="en-US"/>
        </w:rPr>
        <w:t>in Eq. 2.5</w:t>
      </w:r>
      <w:r w:rsidR="00A808B1">
        <w:rPr>
          <w:rFonts w:ascii="Times New Roman" w:eastAsiaTheme="minorEastAsia" w:hAnsi="Times New Roman" w:cs="Times New Roman"/>
          <w:color w:val="FF0000"/>
          <w:lang w:val="en-US"/>
        </w:rPr>
        <w:t xml:space="preserve">. </w:t>
      </w:r>
      <w:r w:rsidR="00A808B1" w:rsidRPr="002D3CBE">
        <w:rPr>
          <w:rFonts w:ascii="Times New Roman" w:eastAsiaTheme="minorEastAsia" w:hAnsi="Times New Roman" w:cs="Times New Roman"/>
          <w:color w:val="FF0000"/>
          <w:lang w:val="en-US"/>
        </w:rPr>
        <w:t>It is interesting to notice that</w:t>
      </w:r>
      <w:r w:rsidR="002D3CBE" w:rsidRPr="002D3CBE">
        <w:rPr>
          <w:rFonts w:ascii="Times New Roman" w:eastAsiaTheme="minorEastAsia" w:hAnsi="Times New Roman" w:cs="Times New Roman"/>
          <w:color w:val="FF0000"/>
          <w:lang w:val="en-US"/>
        </w:rPr>
        <w:t xml:space="preserve"> in these condition</w:t>
      </w:r>
      <w:r w:rsidR="00A808B1" w:rsidRPr="002D3CBE">
        <w:rPr>
          <w:rFonts w:ascii="Times New Roman" w:eastAsiaTheme="minorEastAsia" w:hAnsi="Times New Roman" w:cs="Times New Roman"/>
          <w:color w:val="FF0000"/>
          <w:lang w:val="en-US"/>
        </w:rPr>
        <w:t xml:space="preserve"> </w:t>
      </w:r>
      <w:r w:rsidR="002D3CBE" w:rsidRPr="002D3CBE">
        <w:rPr>
          <w:rFonts w:ascii="Times New Roman" w:eastAsiaTheme="minorEastAsia" w:hAnsi="Times New Roman" w:cs="Times New Roman"/>
          <w:color w:val="FF0000"/>
          <w:lang w:val="en-US"/>
        </w:rPr>
        <w:t xml:space="preserve">for values of </w:t>
      </w:r>
      <m:oMath>
        <m:r>
          <m:rPr>
            <m:sty m:val="p"/>
          </m:rPr>
          <w:rPr>
            <w:rFonts w:ascii="Cambria Math" w:eastAsiaTheme="minorEastAsia" w:hAnsi="Cambria Math" w:cs="Times New Roman"/>
            <w:color w:val="FF0000"/>
            <w:lang w:val="en-US"/>
          </w:rPr>
          <m:t>Ω</m:t>
        </m:r>
        <m:r>
          <w:rPr>
            <w:rFonts w:ascii="Cambria Math" w:eastAsiaTheme="minorEastAsia" w:hAnsi="Cambria Math" w:cs="Times New Roman"/>
            <w:color w:val="FF0000"/>
            <w:lang w:val="en-US"/>
          </w:rPr>
          <m:t>&gt;0.45</m:t>
        </m:r>
      </m:oMath>
      <w:r w:rsidR="002D3CBE" w:rsidRPr="002D3CBE">
        <w:rPr>
          <w:rFonts w:ascii="Times New Roman" w:eastAsiaTheme="minorEastAsia" w:hAnsi="Times New Roman" w:cs="Times New Roman"/>
          <w:color w:val="FF0000"/>
          <w:lang w:val="en-US"/>
        </w:rPr>
        <w:t xml:space="preserve"> the optimization is completely dominated by the </w:t>
      </w:r>
      <w:r w:rsidR="002D3CBE" w:rsidRPr="002D3CBE">
        <w:rPr>
          <w:rFonts w:ascii="Times New Roman" w:eastAsiaTheme="minorEastAsia" w:hAnsi="Times New Roman" w:cs="Times New Roman"/>
          <w:color w:val="FF0000"/>
          <w:lang w:val="en-US"/>
        </w:rPr>
        <w:t>OPEX</w:t>
      </w:r>
      <w:r w:rsidR="002D3CBE" w:rsidRPr="002D3CBE">
        <w:rPr>
          <w:rFonts w:ascii="Times New Roman" w:eastAsiaTheme="minorEastAsia" w:hAnsi="Times New Roman" w:cs="Times New Roman"/>
          <w:color w:val="FF0000"/>
          <w:lang w:val="en-US"/>
        </w:rPr>
        <w:t xml:space="preserve"> side selecting the condition where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oMath>
      <w:r w:rsidR="002D3CBE" w:rsidRPr="002D3CBE">
        <w:rPr>
          <w:rFonts w:ascii="Times New Roman" w:eastAsiaTheme="minorEastAsia" w:hAnsi="Times New Roman" w:cs="Times New Roman"/>
          <w:color w:val="FF0000"/>
          <w:lang w:val="en-US"/>
        </w:rPr>
        <w:t xml:space="preserve"> is higher regardless of the decrease in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ratio</m:t>
            </m:r>
          </m:sub>
        </m:sSub>
      </m:oMath>
      <w:r w:rsidR="002D3CBE">
        <w:rPr>
          <w:rFonts w:ascii="Times New Roman" w:eastAsiaTheme="minorEastAsia" w:hAnsi="Times New Roman" w:cs="Times New Roman"/>
          <w:color w:val="FF0000"/>
          <w:lang w:val="en-US"/>
        </w:rPr>
        <w:t xml:space="preserve">. On the other side </w:t>
      </w:r>
      <w:r w:rsidR="002D3CBE" w:rsidRPr="002D3CBE">
        <w:rPr>
          <w:rFonts w:ascii="Times New Roman" w:eastAsiaTheme="minorEastAsia" w:hAnsi="Times New Roman" w:cs="Times New Roman"/>
          <w:color w:val="FF0000"/>
          <w:lang w:val="en-US"/>
        </w:rPr>
        <w:t xml:space="preserve">for </w:t>
      </w:r>
      <m:oMath>
        <m:r>
          <m:rPr>
            <m:sty m:val="p"/>
          </m:rPr>
          <w:rPr>
            <w:rFonts w:ascii="Cambria Math" w:eastAsiaTheme="minorEastAsia" w:hAnsi="Cambria Math" w:cs="Times New Roman"/>
            <w:color w:val="FF0000"/>
            <w:lang w:val="en-US"/>
          </w:rPr>
          <m:t>Ω</m:t>
        </m:r>
        <m:r>
          <w:rPr>
            <w:rFonts w:ascii="Cambria Math" w:eastAsiaTheme="minorEastAsia" w:hAnsi="Cambria Math" w:cs="Times New Roman"/>
            <w:color w:val="FF0000"/>
            <w:lang w:val="en-US"/>
          </w:rPr>
          <m:t>&lt;</m:t>
        </m:r>
        <m:r>
          <w:rPr>
            <w:rFonts w:ascii="Cambria Math" w:eastAsiaTheme="minorEastAsia" w:hAnsi="Cambria Math" w:cs="Times New Roman"/>
            <w:color w:val="FF0000"/>
            <w:lang w:val="en-US"/>
          </w:rPr>
          <m:t>0.</m:t>
        </m:r>
        <m:r>
          <w:rPr>
            <w:rFonts w:ascii="Cambria Math" w:eastAsiaTheme="minorEastAsia" w:hAnsi="Cambria Math" w:cs="Times New Roman"/>
            <w:color w:val="FF0000"/>
            <w:lang w:val="en-US"/>
          </w:rPr>
          <m:t>2</m:t>
        </m:r>
      </m:oMath>
      <w:r w:rsidR="002D3CBE">
        <w:rPr>
          <w:rFonts w:ascii="Times New Roman" w:eastAsiaTheme="minorEastAsia" w:hAnsi="Times New Roman" w:cs="Times New Roman"/>
          <w:color w:val="FF0000"/>
          <w:lang w:val="en-US"/>
        </w:rPr>
        <w:t xml:space="preserve"> the opposite is true and the optimizer select the condition with higher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ratio</m:t>
            </m:r>
          </m:sub>
        </m:sSub>
      </m:oMath>
      <w:r w:rsidR="002D3CBE">
        <w:rPr>
          <w:rFonts w:ascii="Times New Roman" w:eastAsiaTheme="minorEastAsia" w:hAnsi="Times New Roman" w:cs="Times New Roman"/>
          <w:color w:val="FF0000"/>
          <w:lang w:val="en-US"/>
        </w:rPr>
        <w:t xml:space="preserve"> in any case.</w:t>
      </w:r>
    </w:p>
    <w:p w14:paraId="52DF2213" w14:textId="77777777" w:rsidR="001079AA" w:rsidRDefault="001079AA" w:rsidP="00F16E79">
      <w:pPr>
        <w:tabs>
          <w:tab w:val="left" w:pos="1800"/>
        </w:tabs>
        <w:spacing w:after="0"/>
        <w:jc w:val="both"/>
        <w:rPr>
          <w:rFonts w:ascii="Times New Roman" w:eastAsiaTheme="minorEastAsia" w:hAnsi="Times New Roman" w:cs="Times New Roman"/>
          <w:color w:val="FF0000"/>
          <w:lang w:val="en-US"/>
        </w:rPr>
      </w:pPr>
    </w:p>
    <w:p w14:paraId="3DCF9AFD" w14:textId="0E1ABB0E" w:rsidR="00F16E79" w:rsidRDefault="00F16E79" w:rsidP="00F16E79">
      <w:pPr>
        <w:tabs>
          <w:tab w:val="left" w:pos="1800"/>
        </w:tabs>
        <w:spacing w:after="0"/>
        <w:jc w:val="both"/>
        <w:rPr>
          <w:rFonts w:ascii="Times New Roman" w:eastAsiaTheme="minorEastAsia" w:hAnsi="Times New Roman" w:cs="Times New Roman"/>
          <w:color w:val="FF0000"/>
          <w:lang w:val="en-US"/>
        </w:rPr>
      </w:pPr>
      <w:r>
        <w:rPr>
          <w:rFonts w:ascii="Times New Roman" w:eastAsiaTheme="minorEastAsia" w:hAnsi="Times New Roman" w:cs="Times New Roman"/>
          <w:noProof/>
          <w:color w:val="FF0000"/>
          <w:lang w:val="en-US"/>
        </w:rPr>
        <w:drawing>
          <wp:inline distT="0" distB="0" distL="0" distR="0" wp14:anchorId="636B59F4" wp14:editId="3878738B">
            <wp:extent cx="6115050" cy="2752725"/>
            <wp:effectExtent l="0" t="0" r="0" b="9525"/>
            <wp:docPr id="6" name="Immagine 6" descr="C:\Users\Utente\PycharmProjects\BHEModel2.0\calculation\0 - Older Calculations\2022-10-04 - HTHP\new calculations\00 - Output\CO2-results-(800m-100°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PycharmProjects\BHEModel2.0\calculation\0 - Older Calculations\2022-10-04 - HTHP\new calculations\00 - Output\CO2-results-(800m-100°C-k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14:paraId="76D3499A" w14:textId="6F4B93C3" w:rsidR="005B13B1" w:rsidRPr="00055919" w:rsidRDefault="005B13B1" w:rsidP="005B13B1">
      <w:pPr>
        <w:pStyle w:val="Didascalia"/>
        <w:spacing w:before="0"/>
        <w:jc w:val="both"/>
        <w:rPr>
          <w:rFonts w:ascii="Times New Roman" w:hAnsi="Times New Roman" w:cs="Times New Roman"/>
          <w:i w:val="0"/>
          <w:color w:val="FF0000"/>
          <w:lang w:val="en-US"/>
        </w:rPr>
      </w:pPr>
      <w:r w:rsidRPr="00055919">
        <w:rPr>
          <w:rFonts w:ascii="Times New Roman" w:hAnsi="Times New Roman" w:cs="Times New Roman"/>
          <w:color w:val="FF0000"/>
          <w:lang w:val="en-US"/>
        </w:rPr>
        <w:t xml:space="preserve">Figure 6 – </w:t>
      </w:r>
      <w:proofErr w:type="spellStart"/>
      <w:r w:rsidRPr="00055919">
        <w:rPr>
          <w:rFonts w:ascii="Times New Roman" w:hAnsi="Times New Roman" w:cs="Times New Roman"/>
          <w:color w:val="FF0000"/>
          <w:lang w:val="en-US"/>
        </w:rPr>
        <w:t>W</w:t>
      </w:r>
      <w:r w:rsidRPr="00055919">
        <w:rPr>
          <w:rFonts w:ascii="Times New Roman" w:hAnsi="Times New Roman" w:cs="Times New Roman"/>
          <w:color w:val="FF0000"/>
          <w:vertAlign w:val="subscript"/>
          <w:lang w:val="en-US"/>
        </w:rPr>
        <w:t>net</w:t>
      </w:r>
      <w:proofErr w:type="spellEnd"/>
      <w:r w:rsidRPr="00055919">
        <w:rPr>
          <w:rFonts w:ascii="Times New Roman" w:hAnsi="Times New Roman" w:cs="Times New Roman"/>
          <w:color w:val="FF0000"/>
          <w:vertAlign w:val="subscript"/>
          <w:lang w:val="en-US"/>
        </w:rPr>
        <w:t xml:space="preserve"> </w:t>
      </w:r>
      <w:proofErr w:type="spellStart"/>
      <w:r w:rsidRPr="00055919">
        <w:rPr>
          <w:rFonts w:ascii="Times New Roman" w:hAnsi="Times New Roman" w:cs="Times New Roman"/>
          <w:color w:val="FF0000"/>
          <w:vertAlign w:val="subscript"/>
          <w:lang w:val="en-US"/>
        </w:rPr>
        <w:t>rel</w:t>
      </w:r>
      <w:proofErr w:type="spellEnd"/>
      <w:r w:rsidRPr="00055919">
        <w:rPr>
          <w:rFonts w:ascii="Times New Roman" w:hAnsi="Times New Roman" w:cs="Times New Roman"/>
          <w:color w:val="FF0000"/>
          <w:vertAlign w:val="subscript"/>
          <w:lang w:val="en-US"/>
        </w:rPr>
        <w:t xml:space="preserve"> </w:t>
      </w:r>
      <w:r w:rsidRPr="00055919">
        <w:rPr>
          <w:rFonts w:ascii="Times New Roman" w:hAnsi="Times New Roman" w:cs="Times New Roman"/>
          <w:color w:val="FF0000"/>
          <w:lang w:val="en-US"/>
        </w:rPr>
        <w:t xml:space="preserve">and </w:t>
      </w:r>
      <w:proofErr w:type="spellStart"/>
      <w:r w:rsidRPr="00055919">
        <w:rPr>
          <w:rFonts w:ascii="Times New Roman" w:hAnsi="Times New Roman" w:cs="Times New Roman"/>
          <w:color w:val="FF0000"/>
          <w:lang w:val="en-US"/>
        </w:rPr>
        <w:t>m</w:t>
      </w:r>
      <w:r w:rsidRPr="00055919">
        <w:rPr>
          <w:rFonts w:ascii="Times New Roman" w:hAnsi="Times New Roman" w:cs="Times New Roman"/>
          <w:color w:val="FF0000"/>
          <w:vertAlign w:val="subscript"/>
          <w:lang w:val="en-US"/>
        </w:rPr>
        <w:t>ratio</w:t>
      </w:r>
      <w:proofErr w:type="spellEnd"/>
      <w:r w:rsidRPr="00055919">
        <w:rPr>
          <w:rFonts w:ascii="Times New Roman" w:hAnsi="Times New Roman" w:cs="Times New Roman"/>
          <w:color w:val="FF0000"/>
          <w:lang w:val="en-US"/>
        </w:rPr>
        <w:t xml:space="preserve"> for</w:t>
      </w:r>
      <w:r w:rsidRPr="00055919">
        <w:rPr>
          <w:rFonts w:ascii="Times New Roman" w:hAnsi="Times New Roman" w:cs="Times New Roman"/>
          <w:color w:val="FF0000"/>
          <w:lang w:val="en-US"/>
        </w:rPr>
        <w:t xml:space="preserve"> a CO2-based HTHP varying </w:t>
      </w:r>
      <w:proofErr w:type="spellStart"/>
      <w:r w:rsidRPr="00055919">
        <w:rPr>
          <w:rFonts w:ascii="Times New Roman" w:hAnsi="Times New Roman" w:cs="Times New Roman"/>
          <w:color w:val="FF0000"/>
          <w:lang w:val="en-US"/>
        </w:rPr>
        <w:t>sep</w:t>
      </w:r>
      <w:proofErr w:type="spellEnd"/>
      <w:r w:rsidRPr="00055919">
        <w:rPr>
          <w:rFonts w:ascii="Times New Roman" w:hAnsi="Times New Roman" w:cs="Times New Roman"/>
          <w:color w:val="FF0000"/>
          <w:vertAlign w:val="subscript"/>
          <w:lang w:val="en-US"/>
        </w:rPr>
        <w:t>%</w:t>
      </w:r>
      <w:r w:rsidRPr="00055919">
        <w:rPr>
          <w:rFonts w:ascii="Times New Roman" w:hAnsi="Times New Roman" w:cs="Times New Roman"/>
          <w:color w:val="FF0000"/>
          <w:lang w:val="en-US"/>
        </w:rPr>
        <w:t xml:space="preserve"> and </w:t>
      </w:r>
      <w:proofErr w:type="spellStart"/>
      <w:r w:rsidRPr="00055919">
        <w:rPr>
          <w:rFonts w:ascii="Times New Roman" w:hAnsi="Times New Roman" w:cs="Times New Roman"/>
          <w:color w:val="FF0000"/>
          <w:lang w:val="en-US"/>
        </w:rPr>
        <w:t>T</w:t>
      </w:r>
      <w:r w:rsidRPr="00055919">
        <w:rPr>
          <w:rFonts w:ascii="Times New Roman" w:hAnsi="Times New Roman" w:cs="Times New Roman"/>
          <w:color w:val="FF0000"/>
          <w:vertAlign w:val="subscript"/>
          <w:lang w:val="en-US"/>
        </w:rPr>
        <w:t>sg</w:t>
      </w:r>
      <w:proofErr w:type="spellEnd"/>
      <w:r w:rsidRPr="00055919">
        <w:rPr>
          <w:rFonts w:ascii="Times New Roman" w:hAnsi="Times New Roman" w:cs="Times New Roman"/>
          <w:color w:val="FF0000"/>
          <w:vertAlign w:val="subscript"/>
          <w:lang w:val="en-US"/>
        </w:rPr>
        <w:t xml:space="preserve"> %</w:t>
      </w:r>
      <w:r w:rsidRPr="00055919">
        <w:rPr>
          <w:rFonts w:ascii="Times New Roman" w:hAnsi="Times New Roman" w:cs="Times New Roman"/>
          <w:color w:val="FF0000"/>
          <w:lang w:val="en-US"/>
        </w:rPr>
        <w:t xml:space="preserve">. From the graph it is clear that </w:t>
      </w:r>
      <w:proofErr w:type="spellStart"/>
      <w:r w:rsidRPr="00055919">
        <w:rPr>
          <w:rFonts w:ascii="Times New Roman" w:hAnsi="Times New Roman" w:cs="Times New Roman"/>
          <w:color w:val="FF0000"/>
          <w:lang w:val="en-US"/>
        </w:rPr>
        <w:t>W</w:t>
      </w:r>
      <w:r w:rsidRPr="00055919">
        <w:rPr>
          <w:rFonts w:ascii="Times New Roman" w:hAnsi="Times New Roman" w:cs="Times New Roman"/>
          <w:color w:val="FF0000"/>
          <w:vertAlign w:val="subscript"/>
          <w:lang w:val="en-US"/>
        </w:rPr>
        <w:t>net</w:t>
      </w:r>
      <w:proofErr w:type="spellEnd"/>
      <w:r w:rsidRPr="00055919">
        <w:rPr>
          <w:rFonts w:ascii="Times New Roman" w:hAnsi="Times New Roman" w:cs="Times New Roman"/>
          <w:color w:val="FF0000"/>
          <w:vertAlign w:val="subscript"/>
          <w:lang w:val="en-US"/>
        </w:rPr>
        <w:t xml:space="preserve"> </w:t>
      </w:r>
      <w:proofErr w:type="spellStart"/>
      <w:r w:rsidRPr="00055919">
        <w:rPr>
          <w:rFonts w:ascii="Times New Roman" w:hAnsi="Times New Roman" w:cs="Times New Roman"/>
          <w:color w:val="FF0000"/>
          <w:vertAlign w:val="subscript"/>
          <w:lang w:val="en-US"/>
        </w:rPr>
        <w:t>rel</w:t>
      </w:r>
      <w:proofErr w:type="spellEnd"/>
      <w:r w:rsidRPr="00055919">
        <w:rPr>
          <w:rFonts w:ascii="Times New Roman" w:hAnsi="Times New Roman" w:cs="Times New Roman"/>
          <w:color w:val="FF0000"/>
          <w:lang w:val="en-US"/>
        </w:rPr>
        <w:t xml:space="preserve"> increase for lower values of </w:t>
      </w:r>
      <w:proofErr w:type="spellStart"/>
      <w:r w:rsidRPr="00055919">
        <w:rPr>
          <w:rFonts w:ascii="Times New Roman" w:hAnsi="Times New Roman" w:cs="Times New Roman"/>
          <w:color w:val="FF0000"/>
          <w:lang w:val="en-US"/>
        </w:rPr>
        <w:t>T</w:t>
      </w:r>
      <w:r w:rsidRPr="00055919">
        <w:rPr>
          <w:rFonts w:ascii="Times New Roman" w:hAnsi="Times New Roman" w:cs="Times New Roman"/>
          <w:color w:val="FF0000"/>
          <w:vertAlign w:val="subscript"/>
          <w:lang w:val="en-US"/>
        </w:rPr>
        <w:t>sg</w:t>
      </w:r>
      <w:proofErr w:type="spellEnd"/>
      <w:r w:rsidRPr="00055919">
        <w:rPr>
          <w:rFonts w:ascii="Times New Roman" w:hAnsi="Times New Roman" w:cs="Times New Roman"/>
          <w:color w:val="FF0000"/>
          <w:vertAlign w:val="subscript"/>
          <w:lang w:val="en-US"/>
        </w:rPr>
        <w:t xml:space="preserve"> %</w:t>
      </w:r>
      <w:r w:rsidRPr="00055919">
        <w:rPr>
          <w:rFonts w:ascii="Times New Roman" w:hAnsi="Times New Roman" w:cs="Times New Roman"/>
          <w:color w:val="FF0000"/>
          <w:vertAlign w:val="subscript"/>
          <w:lang w:val="en-US"/>
        </w:rPr>
        <w:t xml:space="preserve"> </w:t>
      </w:r>
      <w:r w:rsidRPr="00055919">
        <w:rPr>
          <w:rFonts w:ascii="Times New Roman" w:hAnsi="Times New Roman" w:cs="Times New Roman"/>
          <w:color w:val="FF0000"/>
          <w:lang w:val="en-US"/>
        </w:rPr>
        <w:t xml:space="preserve">and higher values of </w:t>
      </w:r>
      <w:proofErr w:type="spellStart"/>
      <w:r w:rsidRPr="00055919">
        <w:rPr>
          <w:rFonts w:ascii="Times New Roman" w:hAnsi="Times New Roman" w:cs="Times New Roman"/>
          <w:color w:val="FF0000"/>
          <w:lang w:val="en-US"/>
        </w:rPr>
        <w:t>sep</w:t>
      </w:r>
      <w:proofErr w:type="spellEnd"/>
      <w:r w:rsidRPr="00055919">
        <w:rPr>
          <w:rFonts w:ascii="Times New Roman" w:hAnsi="Times New Roman" w:cs="Times New Roman"/>
          <w:color w:val="FF0000"/>
          <w:vertAlign w:val="subscript"/>
          <w:lang w:val="en-US"/>
        </w:rPr>
        <w:t>%</w:t>
      </w:r>
      <w:r w:rsidRPr="00055919">
        <w:rPr>
          <w:rFonts w:ascii="Times New Roman" w:hAnsi="Times New Roman" w:cs="Times New Roman"/>
          <w:color w:val="FF0000"/>
          <w:lang w:val="en-US"/>
        </w:rPr>
        <w:t xml:space="preserve"> while the opposite is true for </w:t>
      </w:r>
      <w:proofErr w:type="spellStart"/>
      <w:r w:rsidRPr="00055919">
        <w:rPr>
          <w:rFonts w:ascii="Times New Roman" w:hAnsi="Times New Roman" w:cs="Times New Roman"/>
          <w:color w:val="FF0000"/>
          <w:lang w:val="en-US"/>
        </w:rPr>
        <w:t>m</w:t>
      </w:r>
      <w:r w:rsidRPr="00055919">
        <w:rPr>
          <w:rFonts w:ascii="Times New Roman" w:hAnsi="Times New Roman" w:cs="Times New Roman"/>
          <w:color w:val="FF0000"/>
          <w:vertAlign w:val="subscript"/>
          <w:lang w:val="en-US"/>
        </w:rPr>
        <w:t>ratio</w:t>
      </w:r>
      <w:proofErr w:type="spellEnd"/>
      <w:r w:rsidRPr="00055919">
        <w:rPr>
          <w:rFonts w:ascii="Times New Roman" w:hAnsi="Times New Roman" w:cs="Times New Roman"/>
          <w:color w:val="FF0000"/>
          <w:lang w:val="en-US"/>
        </w:rPr>
        <w:t>. Hence</w:t>
      </w:r>
      <w:r w:rsidRPr="00055919">
        <w:rPr>
          <w:rFonts w:ascii="Times New Roman" w:hAnsi="Times New Roman" w:cs="Times New Roman"/>
          <w:i w:val="0"/>
          <w:color w:val="FF0000"/>
          <w:lang w:val="en-US"/>
        </w:rPr>
        <w:t xml:space="preserve"> </w:t>
      </w:r>
      <w:r w:rsidRPr="00055919">
        <w:rPr>
          <w:rFonts w:ascii="Times New Roman" w:hAnsi="Times New Roman" w:cs="Times New Roman"/>
          <w:color w:val="FF0000"/>
          <w:lang w:val="en-US"/>
        </w:rPr>
        <w:t xml:space="preserve">is reasonable to expect that different optimization point will be obtained for different values of </w:t>
      </w:r>
      <w:r w:rsidRPr="00055919">
        <w:rPr>
          <w:rFonts w:ascii="Calibri" w:hAnsi="Calibri" w:cs="Calibri"/>
          <w:color w:val="FF0000"/>
          <w:lang w:val="en-US"/>
        </w:rPr>
        <w:t>Ω</w:t>
      </w:r>
      <w:r w:rsidRPr="00055919">
        <w:rPr>
          <w:rFonts w:ascii="Times New Roman" w:hAnsi="Times New Roman" w:cs="Times New Roman"/>
          <w:i w:val="0"/>
          <w:color w:val="FF0000"/>
          <w:lang w:val="en-US"/>
        </w:rPr>
        <w:t xml:space="preserve">. </w:t>
      </w:r>
    </w:p>
    <w:p w14:paraId="1630AF54" w14:textId="2B5F3D92" w:rsidR="00F16E79" w:rsidRDefault="009F1D69" w:rsidP="00280944">
      <w:pPr>
        <w:pStyle w:val="Titolo1"/>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659264" behindDoc="0" locked="0" layoutInCell="1" allowOverlap="1" wp14:anchorId="7FC9C36E" wp14:editId="0DFFD7D5">
                <wp:simplePos x="0" y="0"/>
                <wp:positionH relativeFrom="column">
                  <wp:posOffset>689610</wp:posOffset>
                </wp:positionH>
                <wp:positionV relativeFrom="paragraph">
                  <wp:posOffset>2285365</wp:posOffset>
                </wp:positionV>
                <wp:extent cx="138113" cy="152400"/>
                <wp:effectExtent l="0" t="0" r="14605" b="0"/>
                <wp:wrapNone/>
                <wp:docPr id="9" name="Segno di moltiplicazione 9"/>
                <wp:cNvGraphicFramePr/>
                <a:graphic xmlns:a="http://schemas.openxmlformats.org/drawingml/2006/main">
                  <a:graphicData uri="http://schemas.microsoft.com/office/word/2010/wordprocessingShape">
                    <wps:wsp>
                      <wps:cNvSpPr/>
                      <wps:spPr>
                        <a:xfrm>
                          <a:off x="0" y="0"/>
                          <a:ext cx="138113" cy="152400"/>
                        </a:xfrm>
                        <a:prstGeom prst="mathMultiply">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F8950" id="Segno di moltiplicazione 9" o:spid="_x0000_s1026" style="position:absolute;margin-left:54.3pt;margin-top:179.95pt;width:10.9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8113,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" path="m21136,47510l45206,25696,69057,52013,92907,25696r24070,21814l90976,76200r26001,28690l92907,126704,69057,100387,45206,126704,21136,104890,47137,76200,21136,47510xe" fillcolor="#c00000" strokecolor="#c00000" strokeweight="1pt">
                <v:stroke joinstyle="miter"/>
                <v:path arrowok="t" o:connecttype="custom" o:connectlocs="21136,47510;45206,25696;69057,52013;92907,25696;116977,47510;90976,76200;116977,104890;92907,126704;69057,100387;45206,126704;21136,104890;47137,76200;21136,47510" o:connectangles="0,0,0,0,0,0,0,0,0,0,0,0,0"/>
              </v:shape>
            </w:pict>
          </mc:Fallback>
        </mc:AlternateContent>
      </w:r>
      <w:r w:rsidR="00F16E79">
        <w:rPr>
          <w:rFonts w:ascii="Times New Roman" w:hAnsi="Times New Roman" w:cs="Times New Roman"/>
          <w:noProof/>
          <w:lang w:val="en-US"/>
        </w:rPr>
        <w:drawing>
          <wp:inline distT="0" distB="0" distL="0" distR="0" wp14:anchorId="720F7262" wp14:editId="6336292C">
            <wp:extent cx="6115050" cy="2752725"/>
            <wp:effectExtent l="0" t="0" r="0" b="9525"/>
            <wp:docPr id="7" name="Immagine 7" descr="C:\Users\Utente\PycharmProjects\BHEModel2.0\calculation\0 - Older Calculations\2022-10-04 - HTHP\new calculations\00 - Output\CO2-optimization (800m-100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PycharmProjects\BHEModel2.0\calculation\0 - Older Calculations\2022-10-04 - HTHP\new calculations\00 - Output\CO2-optimization (800m-100C-k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14:paraId="2ECDDAC6" w14:textId="07A8A6EE" w:rsidR="00787E9D" w:rsidRPr="00863F5A" w:rsidRDefault="005B13B1" w:rsidP="00863F5A">
      <w:pPr>
        <w:pStyle w:val="Didascalia"/>
        <w:spacing w:before="0"/>
        <w:jc w:val="both"/>
        <w:rPr>
          <w:rFonts w:ascii="Times New Roman" w:hAnsi="Times New Roman" w:cs="Times New Roman"/>
          <w:color w:val="FF0000"/>
          <w:lang w:val="en-US"/>
        </w:rPr>
      </w:pPr>
      <w:r w:rsidRPr="00863F5A">
        <w:rPr>
          <w:rFonts w:ascii="Times New Roman" w:hAnsi="Times New Roman" w:cs="Times New Roman"/>
          <w:color w:val="FF0000"/>
          <w:lang w:val="en-US"/>
        </w:rPr>
        <w:t xml:space="preserve">Figure </w:t>
      </w:r>
      <w:r w:rsidRPr="00863F5A">
        <w:rPr>
          <w:rFonts w:ascii="Times New Roman" w:hAnsi="Times New Roman" w:cs="Times New Roman"/>
          <w:color w:val="FF0000"/>
          <w:lang w:val="en-US"/>
        </w:rPr>
        <w:t>7</w:t>
      </w:r>
      <w:r w:rsidRPr="00863F5A">
        <w:rPr>
          <w:rFonts w:ascii="Times New Roman" w:hAnsi="Times New Roman" w:cs="Times New Roman"/>
          <w:color w:val="FF0000"/>
          <w:lang w:val="en-US"/>
        </w:rPr>
        <w:t xml:space="preserve"> – </w:t>
      </w:r>
      <w:r w:rsidR="00863F5A">
        <w:rPr>
          <w:rFonts w:ascii="Times New Roman" w:hAnsi="Times New Roman" w:cs="Times New Roman"/>
          <w:color w:val="FF0000"/>
          <w:lang w:val="en-US"/>
        </w:rPr>
        <w:t xml:space="preserve">On the right: </w:t>
      </w:r>
      <w:r w:rsidRPr="00863F5A">
        <w:rPr>
          <w:rFonts w:ascii="Times New Roman" w:hAnsi="Times New Roman" w:cs="Times New Roman"/>
          <w:color w:val="FF0000"/>
          <w:lang w:val="en-US"/>
        </w:rPr>
        <w:t xml:space="preserve">Results obtained by optimizing </w:t>
      </w:r>
      <w:proofErr w:type="spellStart"/>
      <w:r w:rsidRPr="00863F5A">
        <w:rPr>
          <w:rFonts w:ascii="Times New Roman" w:hAnsi="Times New Roman" w:cs="Times New Roman"/>
          <w:color w:val="FF0000"/>
          <w:lang w:val="en-US"/>
        </w:rPr>
        <w:t>x</w:t>
      </w:r>
      <w:r w:rsidRPr="00863F5A">
        <w:rPr>
          <w:rFonts w:ascii="Times New Roman" w:hAnsi="Times New Roman" w:cs="Times New Roman"/>
          <w:color w:val="FF0000"/>
          <w:vertAlign w:val="subscript"/>
          <w:lang w:val="en-US"/>
        </w:rPr>
        <w:t>min</w:t>
      </w:r>
      <w:proofErr w:type="spellEnd"/>
      <w:r w:rsidRPr="00863F5A">
        <w:rPr>
          <w:rFonts w:ascii="Times New Roman" w:hAnsi="Times New Roman" w:cs="Times New Roman"/>
          <w:color w:val="FF0000"/>
          <w:lang w:val="en-US"/>
        </w:rPr>
        <w:t xml:space="preserve"> following the approach shown in Eq. 2.7</w:t>
      </w:r>
      <w:r w:rsidRPr="00863F5A">
        <w:rPr>
          <w:rFonts w:ascii="Times New Roman" w:hAnsi="Times New Roman" w:cs="Times New Roman"/>
          <w:color w:val="FF0000"/>
          <w:lang w:val="en-US"/>
        </w:rPr>
        <w:t xml:space="preserve"> </w:t>
      </w:r>
      <w:r w:rsidR="00863F5A">
        <w:rPr>
          <w:rFonts w:ascii="Times New Roman" w:hAnsi="Times New Roman" w:cs="Times New Roman"/>
          <w:color w:val="FF0000"/>
          <w:lang w:val="en-US"/>
        </w:rPr>
        <w:t xml:space="preserve">(dark line) for different value of </w:t>
      </w:r>
      <w:r w:rsidR="00863F5A" w:rsidRPr="00863F5A">
        <w:rPr>
          <w:rFonts w:ascii="Times New Roman" w:hAnsi="Times New Roman" w:cs="Times New Roman"/>
          <w:color w:val="FF0000"/>
          <w:lang w:val="en-US"/>
        </w:rPr>
        <w:t>Ω</w:t>
      </w:r>
      <w:r w:rsidR="00863F5A">
        <w:rPr>
          <w:rFonts w:ascii="Times New Roman" w:hAnsi="Times New Roman" w:cs="Times New Roman"/>
          <w:color w:val="FF0000"/>
          <w:lang w:val="en-US"/>
        </w:rPr>
        <w:t xml:space="preserve"> </w:t>
      </w:r>
      <w:r w:rsidRPr="00863F5A">
        <w:rPr>
          <w:rFonts w:ascii="Times New Roman" w:hAnsi="Times New Roman" w:cs="Times New Roman"/>
          <w:color w:val="FF0000"/>
          <w:lang w:val="en-US"/>
        </w:rPr>
        <w:t xml:space="preserve">compared with the </w:t>
      </w:r>
      <w:r w:rsidR="00863F5A" w:rsidRPr="00863F5A">
        <w:rPr>
          <w:rFonts w:ascii="Times New Roman" w:hAnsi="Times New Roman" w:cs="Times New Roman"/>
          <w:color w:val="FF0000"/>
          <w:lang w:val="en-US"/>
        </w:rPr>
        <w:t xml:space="preserve">real pareto front points (blue dots). From the image on the left is clear that the optimal solution for </w:t>
      </w:r>
      <w:r w:rsidR="00863F5A" w:rsidRPr="00863F5A">
        <w:rPr>
          <w:rFonts w:ascii="Times New Roman" w:hAnsi="Times New Roman" w:cs="Times New Roman"/>
          <w:color w:val="FF0000"/>
          <w:lang w:val="en-US"/>
        </w:rPr>
        <w:t>Ω</w:t>
      </w:r>
      <w:r w:rsidR="00863F5A" w:rsidRPr="00863F5A">
        <w:rPr>
          <w:rFonts w:ascii="Times New Roman" w:hAnsi="Times New Roman" w:cs="Times New Roman"/>
          <w:color w:val="FF0000"/>
          <w:lang w:val="en-US"/>
        </w:rPr>
        <w:t>=0.3 is a saddle point</w:t>
      </w:r>
      <w:r w:rsidR="00281EB0">
        <w:rPr>
          <w:rFonts w:ascii="Times New Roman" w:hAnsi="Times New Roman" w:cs="Times New Roman"/>
          <w:color w:val="FF0000"/>
          <w:lang w:val="en-US"/>
        </w:rPr>
        <w:t xml:space="preserve"> (yellow star)</w:t>
      </w:r>
      <w:r w:rsidR="00863F5A" w:rsidRPr="00863F5A">
        <w:rPr>
          <w:rFonts w:ascii="Times New Roman" w:hAnsi="Times New Roman" w:cs="Times New Roman"/>
          <w:color w:val="FF0000"/>
          <w:lang w:val="en-US"/>
        </w:rPr>
        <w:t xml:space="preserve"> and that simply minimizing </w:t>
      </w:r>
      <w:proofErr w:type="spellStart"/>
      <w:r w:rsidR="00863F5A" w:rsidRPr="00863F5A">
        <w:rPr>
          <w:rFonts w:ascii="Times New Roman" w:hAnsi="Times New Roman" w:cs="Times New Roman"/>
          <w:color w:val="FF0000"/>
          <w:lang w:val="en-US"/>
        </w:rPr>
        <w:t>x</w:t>
      </w:r>
      <w:r w:rsidR="00863F5A" w:rsidRPr="00863F5A">
        <w:rPr>
          <w:rFonts w:ascii="Times New Roman" w:hAnsi="Times New Roman" w:cs="Times New Roman"/>
          <w:color w:val="FF0000"/>
          <w:vertAlign w:val="subscript"/>
          <w:lang w:val="en-US"/>
        </w:rPr>
        <w:t>min</w:t>
      </w:r>
      <w:proofErr w:type="spellEnd"/>
      <w:r w:rsidR="00863F5A" w:rsidRPr="00863F5A">
        <w:rPr>
          <w:rFonts w:ascii="Times New Roman" w:hAnsi="Times New Roman" w:cs="Times New Roman"/>
          <w:color w:val="FF0000"/>
          <w:lang w:val="en-US"/>
        </w:rPr>
        <w:t xml:space="preserve"> </w:t>
      </w:r>
      <w:r w:rsidR="00863F5A" w:rsidRPr="00863F5A">
        <w:rPr>
          <w:rFonts w:ascii="Times New Roman" w:hAnsi="Times New Roman" w:cs="Times New Roman"/>
          <w:color w:val="FF0000"/>
          <w:lang w:val="en-US"/>
        </w:rPr>
        <w:t xml:space="preserve">would have </w:t>
      </w:r>
      <w:r w:rsidR="00281EB0">
        <w:rPr>
          <w:rFonts w:ascii="Times New Roman" w:hAnsi="Times New Roman" w:cs="Times New Roman"/>
          <w:color w:val="FF0000"/>
          <w:lang w:val="en-US"/>
        </w:rPr>
        <w:t>identified</w:t>
      </w:r>
      <w:r w:rsidR="00863F5A" w:rsidRPr="00863F5A">
        <w:rPr>
          <w:rFonts w:ascii="Times New Roman" w:hAnsi="Times New Roman" w:cs="Times New Roman"/>
          <w:color w:val="FF0000"/>
          <w:lang w:val="en-US"/>
        </w:rPr>
        <w:t xml:space="preserve"> the </w:t>
      </w:r>
      <w:r w:rsidR="00863F5A">
        <w:rPr>
          <w:rFonts w:ascii="Times New Roman" w:hAnsi="Times New Roman" w:cs="Times New Roman"/>
          <w:color w:val="FF0000"/>
          <w:lang w:val="en-US"/>
        </w:rPr>
        <w:t>condition</w:t>
      </w:r>
      <w:r w:rsidR="00863F5A" w:rsidRPr="00863F5A">
        <w:rPr>
          <w:rFonts w:ascii="Times New Roman" w:hAnsi="Times New Roman" w:cs="Times New Roman"/>
          <w:color w:val="FF0000"/>
          <w:lang w:val="en-US"/>
        </w:rPr>
        <w:t xml:space="preserve"> </w:t>
      </w:r>
      <w:r w:rsidR="00863F5A">
        <w:rPr>
          <w:rFonts w:ascii="Times New Roman" w:hAnsi="Times New Roman" w:cs="Times New Roman"/>
          <w:color w:val="FF0000"/>
          <w:lang w:val="en-US"/>
        </w:rPr>
        <w:t>(</w:t>
      </w:r>
      <w:proofErr w:type="spellStart"/>
      <w:r w:rsidR="00863F5A" w:rsidRPr="00863F5A">
        <w:rPr>
          <w:rFonts w:ascii="Times New Roman" w:hAnsi="Times New Roman" w:cs="Times New Roman"/>
          <w:color w:val="FF0000"/>
          <w:lang w:val="en-US"/>
        </w:rPr>
        <w:t>sep</w:t>
      </w:r>
      <w:proofErr w:type="spellEnd"/>
      <w:r w:rsidR="00863F5A" w:rsidRPr="00863F5A">
        <w:rPr>
          <w:rFonts w:ascii="Times New Roman" w:hAnsi="Times New Roman" w:cs="Times New Roman"/>
          <w:color w:val="FF0000"/>
          <w:vertAlign w:val="subscript"/>
          <w:lang w:val="en-US"/>
        </w:rPr>
        <w:t>%</w:t>
      </w:r>
      <w:r w:rsidR="00863F5A" w:rsidRPr="00863F5A">
        <w:rPr>
          <w:rFonts w:ascii="Times New Roman" w:hAnsi="Times New Roman" w:cs="Times New Roman"/>
          <w:color w:val="FF0000"/>
          <w:lang w:val="en-US"/>
        </w:rPr>
        <w:t xml:space="preserve"> = 0.2, </w:t>
      </w:r>
      <w:proofErr w:type="spellStart"/>
      <w:r w:rsidR="00863F5A" w:rsidRPr="00863F5A">
        <w:rPr>
          <w:rFonts w:ascii="Times New Roman" w:hAnsi="Times New Roman" w:cs="Times New Roman"/>
          <w:color w:val="FF0000"/>
          <w:lang w:val="en-US"/>
        </w:rPr>
        <w:t>T</w:t>
      </w:r>
      <w:r w:rsidR="00863F5A" w:rsidRPr="00863F5A">
        <w:rPr>
          <w:rFonts w:ascii="Times New Roman" w:hAnsi="Times New Roman" w:cs="Times New Roman"/>
          <w:color w:val="FF0000"/>
          <w:vertAlign w:val="subscript"/>
          <w:lang w:val="en-US"/>
        </w:rPr>
        <w:t>sg</w:t>
      </w:r>
      <w:proofErr w:type="spellEnd"/>
      <w:r w:rsidR="00863F5A" w:rsidRPr="00863F5A">
        <w:rPr>
          <w:rFonts w:ascii="Times New Roman" w:hAnsi="Times New Roman" w:cs="Times New Roman"/>
          <w:color w:val="FF0000"/>
          <w:vertAlign w:val="subscript"/>
          <w:lang w:val="en-US"/>
        </w:rPr>
        <w:t xml:space="preserve"> % </w:t>
      </w:r>
      <w:r w:rsidR="00863F5A" w:rsidRPr="00863F5A">
        <w:rPr>
          <w:rFonts w:ascii="Times New Roman" w:hAnsi="Times New Roman" w:cs="Times New Roman"/>
          <w:color w:val="FF0000"/>
          <w:lang w:val="en-US"/>
        </w:rPr>
        <w:t>= 0.3</w:t>
      </w:r>
      <w:r w:rsidR="00281EB0">
        <w:rPr>
          <w:rFonts w:ascii="Times New Roman" w:hAnsi="Times New Roman" w:cs="Times New Roman"/>
          <w:color w:val="FF0000"/>
          <w:lang w:val="en-US"/>
        </w:rPr>
        <w:t xml:space="preserve"> - </w:t>
      </w:r>
      <w:r w:rsidR="00281EB0">
        <w:rPr>
          <w:rFonts w:ascii="Times New Roman" w:hAnsi="Times New Roman" w:cs="Times New Roman"/>
          <w:color w:val="FF0000"/>
          <w:lang w:val="en-US"/>
        </w:rPr>
        <w:t>red cross</w:t>
      </w:r>
      <w:r w:rsidR="00863F5A">
        <w:rPr>
          <w:rFonts w:ascii="Times New Roman" w:hAnsi="Times New Roman" w:cs="Times New Roman"/>
          <w:color w:val="FF0000"/>
          <w:lang w:val="en-US"/>
        </w:rPr>
        <w:t>)</w:t>
      </w:r>
      <w:r w:rsidR="00863F5A" w:rsidRPr="00863F5A">
        <w:rPr>
          <w:rFonts w:ascii="Times New Roman" w:hAnsi="Times New Roman" w:cs="Times New Roman"/>
          <w:color w:val="FF0000"/>
          <w:lang w:val="en-US"/>
        </w:rPr>
        <w:t xml:space="preserve"> as a</w:t>
      </w:r>
      <w:r w:rsidR="00863F5A">
        <w:rPr>
          <w:rFonts w:ascii="Times New Roman" w:hAnsi="Times New Roman" w:cs="Times New Roman"/>
          <w:color w:val="FF0000"/>
          <w:lang w:val="en-US"/>
        </w:rPr>
        <w:t xml:space="preserve">n optimal solution. Which is </w:t>
      </w:r>
      <w:r w:rsidR="00863F5A" w:rsidRPr="00863F5A">
        <w:rPr>
          <w:rFonts w:ascii="Times New Roman" w:hAnsi="Times New Roman" w:cs="Times New Roman"/>
          <w:color w:val="FF0000"/>
          <w:lang w:val="en-US"/>
        </w:rPr>
        <w:t>not correct though</w:t>
      </w:r>
      <w:r w:rsidR="00863F5A">
        <w:rPr>
          <w:rFonts w:ascii="Times New Roman" w:hAnsi="Times New Roman" w:cs="Times New Roman"/>
          <w:color w:val="FF0000"/>
          <w:lang w:val="en-US"/>
        </w:rPr>
        <w:t xml:space="preserve"> as that condition is not part of the pareto point.</w:t>
      </w:r>
    </w:p>
    <w:p w14:paraId="1A5CCD80" w14:textId="64C2E528" w:rsidR="00A4646D" w:rsidRPr="00280944" w:rsidRDefault="005C5276" w:rsidP="00280944">
      <w:pPr>
        <w:pStyle w:val="Titolo1"/>
        <w:rPr>
          <w:rFonts w:ascii="Times New Roman" w:hAnsi="Times New Roman" w:cs="Times New Roman"/>
          <w:lang w:val="en-US"/>
        </w:rPr>
      </w:pPr>
      <w:r w:rsidRPr="00883DA9">
        <w:rPr>
          <w:rFonts w:ascii="Times New Roman" w:hAnsi="Times New Roman" w:cs="Times New Roman"/>
          <w:lang w:val="en-US"/>
        </w:rPr>
        <w:t>R</w:t>
      </w:r>
      <w:r w:rsidR="00763351" w:rsidRPr="00883DA9">
        <w:rPr>
          <w:rFonts w:ascii="Times New Roman" w:hAnsi="Times New Roman" w:cs="Times New Roman"/>
          <w:lang w:val="en-US"/>
        </w:rPr>
        <w:t>esults</w:t>
      </w:r>
    </w:p>
    <w:p w14:paraId="186B719B" w14:textId="031D827F" w:rsidR="003F5337" w:rsidRPr="001A18CB" w:rsidRDefault="001A18CB" w:rsidP="00654951">
      <w:pPr>
        <w:pStyle w:val="Titolo2"/>
        <w:numPr>
          <w:ilvl w:val="0"/>
          <w:numId w:val="16"/>
        </w:numPr>
        <w:rPr>
          <w:rFonts w:ascii="Times New Roman" w:hAnsi="Times New Roman" w:cs="Times New Roman"/>
          <w:color w:val="FF0000"/>
          <w:lang w:val="en-US"/>
        </w:rPr>
      </w:pPr>
      <w:r w:rsidRPr="001A18CB">
        <w:rPr>
          <w:rFonts w:ascii="Times New Roman" w:hAnsi="Times New Roman" w:cs="Times New Roman"/>
          <w:color w:val="FF0000"/>
          <w:lang w:val="en-US"/>
        </w:rPr>
        <w:t>Remarks on the importance of an Internal Heat Exchanger</w:t>
      </w:r>
    </w:p>
    <w:p w14:paraId="209F5C48" w14:textId="77777777" w:rsidR="001A18CB" w:rsidRPr="0018083B" w:rsidRDefault="001A18CB" w:rsidP="001A18CB">
      <w:pPr>
        <w:jc w:val="both"/>
        <w:rPr>
          <w:rFonts w:ascii="Times New Roman" w:hAnsi="Times New Roman" w:cs="Times New Roman"/>
          <w:color w:val="FF0000"/>
          <w:lang w:val="en-US"/>
        </w:rPr>
      </w:pPr>
      <w:r>
        <w:rPr>
          <w:rFonts w:ascii="Times New Roman" w:hAnsi="Times New Roman" w:cs="Times New Roman"/>
          <w:color w:val="FF0000"/>
          <w:lang w:val="en-US"/>
        </w:rPr>
        <w:t xml:space="preserve">CO2-based systems are known for their extreme pressurization and the HTHP proposed in this work is not an exception. </w:t>
      </w:r>
    </w:p>
    <w:p w14:paraId="1CA3E7FC" w14:textId="77777777" w:rsidR="001A18CB" w:rsidRDefault="001A18CB" w:rsidP="001A18CB">
      <w:pPr>
        <w:pStyle w:val="Titolo5"/>
        <w:ind w:left="0" w:firstLine="0"/>
        <w:rPr>
          <w:lang w:val="en-US"/>
        </w:rPr>
      </w:pPr>
      <w:r>
        <w:rPr>
          <w:noProof/>
          <w:color w:val="FF0000"/>
          <w:lang w:val="en-US"/>
        </w:rPr>
        <w:drawing>
          <wp:inline distT="0" distB="0" distL="0" distR="0" wp14:anchorId="5707805E" wp14:editId="55D47D79">
            <wp:extent cx="6115050" cy="1838325"/>
            <wp:effectExtent l="0" t="0" r="0" b="9525"/>
            <wp:docPr id="10" name="Immagine 10" descr="C:\Users\Utente\PycharmProjects\BHEModel2.0\calculation\0 - Older Calculations\2022-10-04 - HTHP\new calculations\00 - Output\max pressure 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PycharmProjects\BHEModel2.0\calculation\0 - Older Calculations\2022-10-04 - HTHP\new calculations\00 - Output\max pressure comparis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050" cy="1838325"/>
                    </a:xfrm>
                    <a:prstGeom prst="rect">
                      <a:avLst/>
                    </a:prstGeom>
                    <a:noFill/>
                    <a:ln>
                      <a:noFill/>
                    </a:ln>
                  </pic:spPr>
                </pic:pic>
              </a:graphicData>
            </a:graphic>
          </wp:inline>
        </w:drawing>
      </w:r>
    </w:p>
    <w:p w14:paraId="1E3D7A1D" w14:textId="77777777" w:rsidR="001A18CB" w:rsidRPr="001A18CB" w:rsidRDefault="001A18CB" w:rsidP="001A18CB">
      <w:pPr>
        <w:rPr>
          <w:lang w:val="en-US"/>
        </w:rPr>
      </w:pPr>
    </w:p>
    <w:p w14:paraId="51BCD8FA" w14:textId="4C8DDE7C" w:rsidR="00C26CC5" w:rsidRPr="001A18CB" w:rsidRDefault="00C67519" w:rsidP="0031341F">
      <w:pPr>
        <w:tabs>
          <w:tab w:val="left" w:pos="1800"/>
        </w:tabs>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t xml:space="preserve">Figure 6 shows the trends of the </w:t>
      </w:r>
      <m:oMath>
        <m:r>
          <w:rPr>
            <w:rFonts w:ascii="Cambria Math" w:hAnsi="Cambria Math" w:cs="Times New Roman"/>
            <w:strike/>
            <w:color w:val="FF0000"/>
            <w:lang w:val="en-US"/>
          </w:rPr>
          <m:t>COP</m:t>
        </m:r>
      </m:oMath>
      <w:r w:rsidRPr="001A18CB">
        <w:rPr>
          <w:rFonts w:ascii="Times New Roman" w:hAnsi="Times New Roman" w:cs="Times New Roman"/>
          <w:strike/>
          <w:color w:val="FF0000"/>
          <w:lang w:val="en-US"/>
        </w:rPr>
        <w:t xml:space="preserve"> and the</w:t>
      </w:r>
      <w:r w:rsidR="00E023E5" w:rsidRPr="001A18CB">
        <w:rPr>
          <w:rFonts w:ascii="Times New Roman" w:hAnsi="Times New Roman" w:cs="Times New Roman"/>
          <w:strike/>
          <w:color w:val="FF0000"/>
          <w:lang w:val="en-US"/>
        </w:rPr>
        <w:t xml:space="preserve"> </w:t>
      </w:r>
      <m:oMath>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oMath>
      <w:r w:rsidR="00810A36" w:rsidRPr="001A18CB">
        <w:rPr>
          <w:rFonts w:ascii="Times New Roman" w:eastAsiaTheme="minorEastAsia" w:hAnsi="Times New Roman" w:cs="Times New Roman"/>
          <w:strike/>
          <w:color w:val="FF0000"/>
          <w:lang w:val="en-US"/>
        </w:rPr>
        <w:t xml:space="preserve"> </w:t>
      </w:r>
      <w:r w:rsidR="00E023E5" w:rsidRPr="001A18CB">
        <w:rPr>
          <w:rFonts w:ascii="Times New Roman" w:hAnsi="Times New Roman" w:cs="Times New Roman"/>
          <w:strike/>
          <w:color w:val="FF0000"/>
          <w:lang w:val="en-US"/>
        </w:rPr>
        <w:t xml:space="preserve">for the four case studies, varying the main optimization parameters for a well depth of 800m and a rock temperature of 90°C. </w:t>
      </w:r>
      <w:r w:rsidR="0031341F" w:rsidRPr="001A18CB">
        <w:rPr>
          <w:rFonts w:ascii="Times New Roman" w:hAnsi="Times New Roman" w:cs="Times New Roman"/>
          <w:strike/>
          <w:color w:val="FF0000"/>
          <w:lang w:val="en-US"/>
        </w:rPr>
        <w:t>For both the direct sCO</w:t>
      </w:r>
      <w:r w:rsidR="0031341F" w:rsidRPr="001A18CB">
        <w:rPr>
          <w:rFonts w:ascii="Times New Roman" w:hAnsi="Times New Roman" w:cs="Times New Roman"/>
          <w:strike/>
          <w:color w:val="FF0000"/>
          <w:vertAlign w:val="subscript"/>
          <w:lang w:val="en-US"/>
        </w:rPr>
        <w:t>2</w:t>
      </w:r>
      <w:r w:rsidR="0031341F" w:rsidRPr="001A18CB">
        <w:rPr>
          <w:rFonts w:ascii="Times New Roman" w:hAnsi="Times New Roman" w:cs="Times New Roman"/>
          <w:strike/>
          <w:color w:val="FF0000"/>
          <w:lang w:val="en-US"/>
        </w:rPr>
        <w:t xml:space="preserve"> heat pump and the direct steam generation systems, dimensionless optimization parameters (as shown in Table 6) were used. This reflects the fact that the optimization parameters are bounded between two limiting values.</w:t>
      </w:r>
    </w:p>
    <w:p w14:paraId="06FE6526" w14:textId="60A5D1C3" w:rsidR="003F5337" w:rsidRPr="001A18CB" w:rsidRDefault="003F5337" w:rsidP="00C26CC5">
      <w:pPr>
        <w:pStyle w:val="PSTableCaption"/>
        <w:jc w:val="center"/>
        <w:rPr>
          <w:b/>
          <w:strike/>
          <w:color w:val="FF0000"/>
          <w:lang w:val="en-US"/>
        </w:rPr>
      </w:pPr>
      <w:r w:rsidRPr="001A18CB">
        <w:rPr>
          <w:b/>
          <w:strike/>
          <w:color w:val="FF0000"/>
          <w:lang w:val="en-US"/>
        </w:rPr>
        <w:t xml:space="preserve">Table 6. </w:t>
      </w:r>
      <w:r w:rsidR="00B05F1B" w:rsidRPr="001A18CB">
        <w:rPr>
          <w:bCs/>
          <w:strike/>
          <w:color w:val="FF0000"/>
          <w:lang w:val="en-US"/>
        </w:rPr>
        <w:t>Adimensional</w:t>
      </w:r>
      <w:r w:rsidRPr="001A18CB">
        <w:rPr>
          <w:bCs/>
          <w:strike/>
          <w:color w:val="FF0000"/>
          <w:lang w:val="en-US"/>
        </w:rPr>
        <w:t xml:space="preserve"> Optimization Parameters</w:t>
      </w:r>
    </w:p>
    <w:tbl>
      <w:tblPr>
        <w:tblW w:w="5000" w:type="pct"/>
        <w:tblLook w:val="01E0" w:firstRow="1" w:lastRow="1" w:firstColumn="1" w:lastColumn="1" w:noHBand="0" w:noVBand="0"/>
      </w:tblPr>
      <w:tblGrid>
        <w:gridCol w:w="2880"/>
        <w:gridCol w:w="2610"/>
        <w:gridCol w:w="2340"/>
        <w:gridCol w:w="1808"/>
      </w:tblGrid>
      <w:tr w:rsidR="001C4755" w:rsidRPr="001A18CB" w14:paraId="58161B60" w14:textId="225661BA" w:rsidTr="00F44B10">
        <w:trPr>
          <w:trHeight w:val="340"/>
        </w:trPr>
        <w:tc>
          <w:tcPr>
            <w:tcW w:w="1494" w:type="pct"/>
            <w:tcBorders>
              <w:top w:val="single" w:sz="4" w:space="0" w:color="auto"/>
              <w:left w:val="nil"/>
              <w:bottom w:val="single" w:sz="4" w:space="0" w:color="auto"/>
              <w:right w:val="nil"/>
            </w:tcBorders>
          </w:tcPr>
          <w:p w14:paraId="39D74C75" w14:textId="46685213" w:rsidR="001C4755" w:rsidRPr="001A18CB" w:rsidRDefault="001C4755" w:rsidP="00733BF7">
            <w:pPr>
              <w:pStyle w:val="PSTableText"/>
              <w:rPr>
                <w:rFonts w:ascii="Times New Roman" w:hAnsi="Times New Roman"/>
                <w:b/>
                <w:bCs/>
                <w:strike/>
                <w:color w:val="FF0000"/>
                <w:lang w:val="en-US"/>
              </w:rPr>
            </w:pPr>
            <w:r w:rsidRPr="001A18CB">
              <w:rPr>
                <w:rFonts w:ascii="Times New Roman" w:hAnsi="Times New Roman"/>
                <w:b/>
                <w:bCs/>
                <w:strike/>
                <w:color w:val="FF0000"/>
                <w:lang w:val="en-US"/>
              </w:rPr>
              <w:t>Configuration</w:t>
            </w:r>
          </w:p>
        </w:tc>
        <w:tc>
          <w:tcPr>
            <w:tcW w:w="1354" w:type="pct"/>
            <w:tcBorders>
              <w:top w:val="single" w:sz="4" w:space="0" w:color="auto"/>
              <w:left w:val="nil"/>
              <w:bottom w:val="single" w:sz="4" w:space="0" w:color="auto"/>
              <w:right w:val="nil"/>
            </w:tcBorders>
          </w:tcPr>
          <w:p w14:paraId="7120E68C" w14:textId="58795A63" w:rsidR="001C4755" w:rsidRPr="001A18CB" w:rsidRDefault="001C4755" w:rsidP="00733BF7">
            <w:pPr>
              <w:pStyle w:val="PSTableText"/>
              <w:rPr>
                <w:rFonts w:ascii="Times New Roman" w:hAnsi="Times New Roman"/>
                <w:b/>
                <w:bCs/>
                <w:strike/>
                <w:color w:val="FF0000"/>
                <w:lang w:val="en-US"/>
              </w:rPr>
            </w:pPr>
            <w:r w:rsidRPr="001A18CB">
              <w:rPr>
                <w:rFonts w:ascii="Times New Roman" w:hAnsi="Times New Roman"/>
                <w:b/>
                <w:bCs/>
                <w:strike/>
                <w:color w:val="FF0000"/>
                <w:lang w:val="en-US"/>
              </w:rPr>
              <w:t>Equation</w:t>
            </w:r>
          </w:p>
        </w:tc>
        <w:tc>
          <w:tcPr>
            <w:tcW w:w="1214" w:type="pct"/>
            <w:tcBorders>
              <w:top w:val="single" w:sz="4" w:space="0" w:color="auto"/>
              <w:left w:val="nil"/>
              <w:bottom w:val="single" w:sz="4" w:space="0" w:color="auto"/>
              <w:right w:val="nil"/>
            </w:tcBorders>
          </w:tcPr>
          <w:p w14:paraId="2526AF0C" w14:textId="68E69BB7" w:rsidR="001C4755" w:rsidRPr="001A18CB" w:rsidRDefault="00F16E79" w:rsidP="001C4755">
            <w:pPr>
              <w:pStyle w:val="PSTableText"/>
              <w:jc w:val="both"/>
              <w:rPr>
                <w:rFonts w:ascii="Times New Roman" w:hAnsi="Times New Roman"/>
                <w:b/>
                <w:bCs/>
                <w:strike/>
                <w:color w:val="FF0000"/>
                <w:lang w:val="en-US"/>
              </w:rPr>
            </w:pPr>
            <m:oMathPara>
              <m:oMathParaPr>
                <m:jc m:val="left"/>
              </m:oMathParaPr>
              <m:oMath>
                <m:sSub>
                  <m:sSubPr>
                    <m:ctrlPr>
                      <w:rPr>
                        <w:rStyle w:val="CSTableText"/>
                        <w:rFonts w:ascii="Cambria Math" w:hAnsi="Cambria Math"/>
                        <w:b/>
                        <w:bCs/>
                        <w:i/>
                        <w:strike/>
                        <w:color w:val="FF0000"/>
                        <w:lang w:val="en-US"/>
                      </w:rPr>
                    </m:ctrlPr>
                  </m:sSubPr>
                  <m:e>
                    <m:r>
                      <m:rPr>
                        <m:sty m:val="bi"/>
                      </m:rPr>
                      <w:rPr>
                        <w:rStyle w:val="CSTableText"/>
                        <w:rFonts w:ascii="Cambria Math" w:hAnsi="Cambria Math"/>
                        <w:strike/>
                        <w:color w:val="FF0000"/>
                        <w:lang w:val="en-US"/>
                      </w:rPr>
                      <m:t>T</m:t>
                    </m:r>
                  </m:e>
                  <m:sub>
                    <m:r>
                      <m:rPr>
                        <m:sty m:val="bi"/>
                      </m:rPr>
                      <w:rPr>
                        <w:rStyle w:val="CSTableText"/>
                        <w:rFonts w:ascii="Cambria Math" w:hAnsi="Cambria Math"/>
                        <w:strike/>
                        <w:color w:val="FF0000"/>
                        <w:lang w:val="en-US"/>
                      </w:rPr>
                      <m:t>min</m:t>
                    </m:r>
                  </m:sub>
                </m:sSub>
              </m:oMath>
            </m:oMathPara>
          </w:p>
        </w:tc>
        <w:tc>
          <w:tcPr>
            <w:tcW w:w="938" w:type="pct"/>
            <w:tcBorders>
              <w:top w:val="single" w:sz="4" w:space="0" w:color="auto"/>
              <w:left w:val="nil"/>
              <w:bottom w:val="single" w:sz="4" w:space="0" w:color="auto"/>
              <w:right w:val="nil"/>
            </w:tcBorders>
          </w:tcPr>
          <w:p w14:paraId="66EFD165" w14:textId="71B58E4D" w:rsidR="001C4755" w:rsidRPr="001A18CB" w:rsidRDefault="00F16E79" w:rsidP="001C4755">
            <w:pPr>
              <w:pStyle w:val="PSTableText"/>
              <w:jc w:val="both"/>
              <w:rPr>
                <w:rStyle w:val="CSTableText"/>
                <w:rFonts w:ascii="Times New Roman" w:eastAsia="Times New Roman" w:hAnsi="Times New Roman"/>
                <w:b/>
                <w:bCs/>
                <w:strike/>
                <w:color w:val="FF0000"/>
                <w:lang w:val="en-US"/>
              </w:rPr>
            </w:pPr>
            <m:oMathPara>
              <m:oMathParaPr>
                <m:jc m:val="left"/>
              </m:oMathParaPr>
              <m:oMath>
                <m:sSub>
                  <m:sSubPr>
                    <m:ctrlPr>
                      <w:rPr>
                        <w:rStyle w:val="CSTableText"/>
                        <w:rFonts w:ascii="Cambria Math" w:hAnsi="Cambria Math"/>
                        <w:b/>
                        <w:bCs/>
                        <w:i/>
                        <w:strike/>
                        <w:color w:val="FF0000"/>
                        <w:lang w:val="en-US"/>
                      </w:rPr>
                    </m:ctrlPr>
                  </m:sSubPr>
                  <m:e>
                    <m:r>
                      <m:rPr>
                        <m:sty m:val="bi"/>
                      </m:rPr>
                      <w:rPr>
                        <w:rStyle w:val="CSTableText"/>
                        <w:rFonts w:ascii="Cambria Math" w:hAnsi="Cambria Math"/>
                        <w:strike/>
                        <w:color w:val="FF0000"/>
                        <w:lang w:val="en-US"/>
                      </w:rPr>
                      <m:t>T</m:t>
                    </m:r>
                  </m:e>
                  <m:sub>
                    <m:r>
                      <m:rPr>
                        <m:sty m:val="bi"/>
                      </m:rPr>
                      <w:rPr>
                        <w:rStyle w:val="CSTableText"/>
                        <w:rFonts w:ascii="Cambria Math" w:hAnsi="Cambria Math"/>
                        <w:strike/>
                        <w:color w:val="FF0000"/>
                        <w:lang w:val="en-US"/>
                      </w:rPr>
                      <m:t>max</m:t>
                    </m:r>
                  </m:sub>
                </m:sSub>
              </m:oMath>
            </m:oMathPara>
          </w:p>
        </w:tc>
      </w:tr>
      <w:tr w:rsidR="001C4755" w:rsidRPr="001A18CB" w14:paraId="354DB17A" w14:textId="1940EBB5" w:rsidTr="008E7C6D">
        <w:trPr>
          <w:trHeight w:val="219"/>
        </w:trPr>
        <w:tc>
          <w:tcPr>
            <w:tcW w:w="1494" w:type="pct"/>
            <w:vAlign w:val="center"/>
          </w:tcPr>
          <w:p w14:paraId="06976182" w14:textId="2B217074" w:rsidR="001C4755" w:rsidRPr="001A18CB" w:rsidRDefault="001C4755" w:rsidP="00733BF7">
            <w:pPr>
              <w:pStyle w:val="PSTableText"/>
              <w:rPr>
                <w:rStyle w:val="CSTableText"/>
                <w:rFonts w:ascii="Times New Roman" w:eastAsia="Times New Roman" w:hAnsi="Times New Roman"/>
                <w:b/>
                <w:bCs/>
                <w:strike/>
                <w:color w:val="FF0000"/>
                <w:lang w:val="en-US"/>
              </w:rPr>
            </w:pPr>
            <w:r w:rsidRPr="001A18CB">
              <w:rPr>
                <w:rFonts w:ascii="Times New Roman" w:hAnsi="Times New Roman"/>
                <w:i/>
                <w:iCs/>
                <w:strike/>
                <w:color w:val="FF0000"/>
                <w:lang w:val="en-US"/>
              </w:rPr>
              <w:t>direct sCO</w:t>
            </w:r>
            <w:r w:rsidRPr="001A18CB">
              <w:rPr>
                <w:rFonts w:ascii="Times New Roman" w:hAnsi="Times New Roman"/>
                <w:i/>
                <w:iCs/>
                <w:strike/>
                <w:color w:val="FF0000"/>
                <w:vertAlign w:val="subscript"/>
                <w:lang w:val="en-US"/>
              </w:rPr>
              <w:t>2</w:t>
            </w:r>
            <w:r w:rsidRPr="001A18CB">
              <w:rPr>
                <w:rFonts w:ascii="Times New Roman" w:hAnsi="Times New Roman"/>
                <w:i/>
                <w:iCs/>
                <w:strike/>
                <w:color w:val="FF0000"/>
                <w:lang w:val="en-US"/>
              </w:rPr>
              <w:t xml:space="preserve"> heat pump (fig 1.a)</w:t>
            </w:r>
          </w:p>
        </w:tc>
        <w:tc>
          <w:tcPr>
            <w:tcW w:w="1354" w:type="pct"/>
            <w:vAlign w:val="center"/>
          </w:tcPr>
          <w:p w14:paraId="38AAD838" w14:textId="23EC3531" w:rsidR="001C4755" w:rsidRPr="001A18CB" w:rsidRDefault="00F16E79" w:rsidP="00733BF7">
            <w:pPr>
              <w:pStyle w:val="PSTableText"/>
              <w:spacing w:after="120"/>
              <w:jc w:val="center"/>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SG%</m:t>
                    </m:r>
                  </m:sub>
                </m:sSub>
                <m:r>
                  <w:rPr>
                    <w:rStyle w:val="CSTableText"/>
                    <w:rFonts w:ascii="Cambria Math" w:hAnsi="Cambria Math"/>
                    <w:strike/>
                    <w:color w:val="FF0000"/>
                    <w:lang w:val="en-US"/>
                  </w:rPr>
                  <m:t>=</m:t>
                </m:r>
                <m:f>
                  <m:fPr>
                    <m:ctrlPr>
                      <w:rPr>
                        <w:rStyle w:val="CSTableText"/>
                        <w:rFonts w:ascii="Cambria Math" w:hAnsi="Cambria Math"/>
                        <w:i/>
                        <w:strike/>
                        <w:color w:val="FF0000"/>
                        <w:lang w:val="en-US"/>
                      </w:rPr>
                    </m:ctrlPr>
                  </m:fPr>
                  <m:num>
                    <m:sSub>
                      <m:sSubPr>
                        <m:ctrlPr>
                          <w:rPr>
                            <w:rStyle w:val="CSTableText"/>
                            <w:rFonts w:ascii="Cambria Math" w:hAnsi="Cambria Math"/>
                            <w:b/>
                            <w:bCs/>
                            <w:i/>
                            <w:strike/>
                            <w:color w:val="FF0000"/>
                            <w:lang w:val="en-US"/>
                          </w:rPr>
                        </m:ctrlPr>
                      </m:sSubPr>
                      <m:e>
                        <m:r>
                          <m:rPr>
                            <m:sty m:val="bi"/>
                          </m:rPr>
                          <w:rPr>
                            <w:rStyle w:val="CSTableText"/>
                            <w:rFonts w:ascii="Cambria Math" w:hAnsi="Cambria Math"/>
                            <w:strike/>
                            <w:color w:val="FF0000"/>
                            <w:lang w:val="en-US"/>
                          </w:rPr>
                          <m:t>T</m:t>
                        </m:r>
                      </m:e>
                      <m:sub>
                        <m:sSub>
                          <m:sSubPr>
                            <m:ctrlPr>
                              <w:rPr>
                                <w:rStyle w:val="CSTableText"/>
                                <w:rFonts w:ascii="Cambria Math" w:hAnsi="Cambria Math"/>
                                <w:b/>
                                <w:bCs/>
                                <w:i/>
                                <w:strike/>
                                <w:color w:val="FF0000"/>
                                <w:lang w:val="en-US"/>
                              </w:rPr>
                            </m:ctrlPr>
                          </m:sSubPr>
                          <m:e>
                            <m:r>
                              <m:rPr>
                                <m:sty m:val="bi"/>
                              </m:rPr>
                              <w:rPr>
                                <w:rStyle w:val="CSTableText"/>
                                <w:rFonts w:ascii="Cambria Math" w:hAnsi="Cambria Math"/>
                                <w:strike/>
                                <w:color w:val="FF0000"/>
                                <w:lang w:val="en-US"/>
                              </w:rPr>
                              <m:t>CO</m:t>
                            </m:r>
                          </m:e>
                          <m:sub>
                            <m:r>
                              <m:rPr>
                                <m:sty m:val="bi"/>
                              </m:rPr>
                              <w:rPr>
                                <w:rStyle w:val="CSTableText"/>
                                <w:rFonts w:ascii="Cambria Math" w:hAnsi="Cambria Math"/>
                                <w:strike/>
                                <w:color w:val="FF0000"/>
                                <w:lang w:val="en-US"/>
                              </w:rPr>
                              <m:t>2</m:t>
                            </m:r>
                          </m:sub>
                        </m:sSub>
                        <m:r>
                          <m:rPr>
                            <m:sty m:val="bi"/>
                          </m:rPr>
                          <w:rPr>
                            <w:rStyle w:val="CSTableText"/>
                            <w:rFonts w:ascii="Cambria Math" w:hAnsi="Cambria Math"/>
                            <w:strike/>
                            <w:color w:val="FF0000"/>
                            <w:lang w:val="en-US"/>
                          </w:rPr>
                          <m:t xml:space="preserve"> max</m:t>
                        </m:r>
                      </m:sub>
                    </m:sSub>
                    <m:r>
                      <w:rPr>
                        <w:rStyle w:val="CSTableText"/>
                        <w:rFonts w:ascii="Cambria Math" w:hAnsi="Cambria Math"/>
                        <w:strike/>
                        <w:color w:val="FF0000"/>
                        <w:lang w:val="en-US"/>
                      </w:rPr>
                      <m:t xml:space="preserve">-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num>
                  <m:den>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 xml:space="preserve">-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den>
                </m:f>
              </m:oMath>
            </m:oMathPara>
          </w:p>
        </w:tc>
        <w:tc>
          <w:tcPr>
            <w:tcW w:w="1214" w:type="pct"/>
            <w:vAlign w:val="center"/>
          </w:tcPr>
          <w:p w14:paraId="53B080E5" w14:textId="16F5CE8C" w:rsidR="001C4755" w:rsidRPr="001A18CB" w:rsidRDefault="00F16E79" w:rsidP="008E7C6D">
            <w:pPr>
              <w:pStyle w:val="PSTableText"/>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r>
                  <w:rPr>
                    <w:rStyle w:val="CSTableText"/>
                    <w:rFonts w:ascii="Cambria Math" w:hAnsi="Cambria Math"/>
                    <w:strike/>
                    <w:color w:val="FF0000"/>
                    <w:lang w:val="en-US"/>
                  </w:rPr>
                  <m:t xml:space="preserve">=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steam</m:t>
                    </m:r>
                  </m:sub>
                </m:sSub>
                <m:r>
                  <w:rPr>
                    <w:rStyle w:val="CSTableText"/>
                    <w:rFonts w:ascii="Cambria Math" w:hAnsi="Cambria Math"/>
                    <w:strike/>
                    <w:color w:val="FF0000"/>
                    <w:lang w:val="en-US"/>
                  </w:rPr>
                  <m:t xml:space="preserve">+ </m:t>
                </m:r>
                <m:r>
                  <m:rPr>
                    <m:sty m:val="p"/>
                  </m:rPr>
                  <w:rPr>
                    <w:rStyle w:val="CSTableText"/>
                    <w:rFonts w:ascii="Cambria Math" w:hAnsi="Cambria Math"/>
                    <w:strike/>
                    <w:color w:val="FF0000"/>
                    <w:lang w:val="en-US"/>
                  </w:rPr>
                  <m:t>Δ</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HE</m:t>
                    </m:r>
                  </m:sub>
                </m:sSub>
                <m:r>
                  <w:rPr>
                    <w:rStyle w:val="CSTableText"/>
                    <w:rFonts w:ascii="Cambria Math" w:hAnsi="Cambria Math"/>
                    <w:strike/>
                    <w:color w:val="FF0000"/>
                    <w:lang w:val="en-US"/>
                  </w:rPr>
                  <m:t xml:space="preserve"> </m:t>
                </m:r>
              </m:oMath>
            </m:oMathPara>
          </w:p>
        </w:tc>
        <w:tc>
          <w:tcPr>
            <w:tcW w:w="938" w:type="pct"/>
            <w:vAlign w:val="center"/>
          </w:tcPr>
          <w:p w14:paraId="6A9F3453" w14:textId="34DAFF2D" w:rsidR="001C4755" w:rsidRPr="001A18CB" w:rsidRDefault="00F16E79" w:rsidP="001C4755">
            <w:pPr>
              <w:pStyle w:val="PSTableText"/>
              <w:jc w:val="center"/>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=T(</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P</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m:t>
                </m:r>
              </m:oMath>
            </m:oMathPara>
          </w:p>
        </w:tc>
      </w:tr>
      <w:tr w:rsidR="001C4755" w:rsidRPr="001A18CB" w14:paraId="43958D6D" w14:textId="78A74F7B" w:rsidTr="008E7C6D">
        <w:trPr>
          <w:trHeight w:val="236"/>
        </w:trPr>
        <w:tc>
          <w:tcPr>
            <w:tcW w:w="1494" w:type="pct"/>
            <w:vAlign w:val="center"/>
          </w:tcPr>
          <w:p w14:paraId="0DDC4AC5" w14:textId="3CE3EBE8" w:rsidR="001C4755" w:rsidRPr="001A18CB" w:rsidRDefault="001C4755" w:rsidP="00733BF7">
            <w:pPr>
              <w:pStyle w:val="PSTableText"/>
              <w:rPr>
                <w:rStyle w:val="CSTableText"/>
                <w:rFonts w:ascii="Times New Roman" w:eastAsia="Calibri" w:hAnsi="Times New Roman"/>
                <w:b/>
                <w:bCs/>
                <w:strike/>
                <w:color w:val="FF0000"/>
                <w:lang w:val="en-US"/>
              </w:rPr>
            </w:pPr>
            <w:r w:rsidRPr="001A18CB">
              <w:rPr>
                <w:rFonts w:ascii="Times New Roman" w:hAnsi="Times New Roman"/>
                <w:i/>
                <w:iCs/>
                <w:strike/>
                <w:color w:val="FF0000"/>
                <w:lang w:val="en-US"/>
              </w:rPr>
              <w:t>direct steam generation (fig 1.d)</w:t>
            </w:r>
          </w:p>
        </w:tc>
        <w:tc>
          <w:tcPr>
            <w:tcW w:w="1354" w:type="pct"/>
            <w:vAlign w:val="center"/>
          </w:tcPr>
          <w:p w14:paraId="5D67BF9A" w14:textId="77A83C12" w:rsidR="001C4755" w:rsidRPr="001A18CB" w:rsidRDefault="00F16E79" w:rsidP="00733BF7">
            <w:pPr>
              <w:pStyle w:val="PSTableText"/>
              <w:spacing w:after="120"/>
              <w:jc w:val="center"/>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GC%</m:t>
                    </m:r>
                  </m:sub>
                </m:sSub>
                <m:r>
                  <w:rPr>
                    <w:rStyle w:val="CSTableText"/>
                    <w:rFonts w:ascii="Cambria Math" w:hAnsi="Cambria Math"/>
                    <w:strike/>
                    <w:color w:val="FF0000"/>
                    <w:lang w:val="en-US"/>
                  </w:rPr>
                  <m:t>=</m:t>
                </m:r>
                <m:f>
                  <m:fPr>
                    <m:ctrlPr>
                      <w:rPr>
                        <w:rStyle w:val="CSTableText"/>
                        <w:rFonts w:ascii="Cambria Math" w:hAnsi="Cambria Math"/>
                        <w:i/>
                        <w:strike/>
                        <w:color w:val="FF0000"/>
                        <w:lang w:val="en-US"/>
                      </w:rPr>
                    </m:ctrlPr>
                  </m:fPr>
                  <m:num>
                    <m:sSub>
                      <m:sSubPr>
                        <m:ctrlPr>
                          <w:rPr>
                            <w:rStyle w:val="CSTableText"/>
                            <w:rFonts w:ascii="Cambria Math" w:hAnsi="Cambria Math"/>
                            <w:b/>
                            <w:bCs/>
                            <w:i/>
                            <w:strike/>
                            <w:color w:val="FF0000"/>
                            <w:lang w:val="en-US"/>
                          </w:rPr>
                        </m:ctrlPr>
                      </m:sSubPr>
                      <m:e>
                        <m:r>
                          <m:rPr>
                            <m:sty m:val="bi"/>
                          </m:rPr>
                          <w:rPr>
                            <w:rStyle w:val="CSTableText"/>
                            <w:rFonts w:ascii="Cambria Math" w:hAnsi="Cambria Math"/>
                            <w:strike/>
                            <w:color w:val="FF0000"/>
                            <w:lang w:val="en-US"/>
                          </w:rPr>
                          <m:t>T</m:t>
                        </m:r>
                      </m:e>
                      <m:sub>
                        <m:r>
                          <m:rPr>
                            <m:sty m:val="bi"/>
                          </m:rPr>
                          <w:rPr>
                            <w:rStyle w:val="CSTableText"/>
                            <w:rFonts w:ascii="Cambria Math" w:hAnsi="Cambria Math"/>
                            <w:strike/>
                            <w:color w:val="FF0000"/>
                            <w:lang w:val="en-US"/>
                          </w:rPr>
                          <m:t>GC</m:t>
                        </m:r>
                      </m:sub>
                    </m:sSub>
                    <m:r>
                      <w:rPr>
                        <w:rStyle w:val="CSTableText"/>
                        <w:rFonts w:ascii="Cambria Math" w:hAnsi="Cambria Math"/>
                        <w:strike/>
                        <w:color w:val="FF0000"/>
                        <w:lang w:val="en-US"/>
                      </w:rPr>
                      <m:t xml:space="preserve"> -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num>
                  <m:den>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 xml:space="preserve">-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den>
                </m:f>
              </m:oMath>
            </m:oMathPara>
          </w:p>
        </w:tc>
        <w:tc>
          <w:tcPr>
            <w:tcW w:w="1214" w:type="pct"/>
            <w:vAlign w:val="center"/>
          </w:tcPr>
          <w:p w14:paraId="018AC433" w14:textId="691EC523" w:rsidR="001C4755" w:rsidRPr="001A18CB" w:rsidRDefault="00F16E79" w:rsidP="008E7C6D">
            <w:pPr>
              <w:pStyle w:val="PSTableText"/>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r>
                  <w:rPr>
                    <w:rStyle w:val="CSTableText"/>
                    <w:rFonts w:ascii="Cambria Math" w:hAnsi="Cambria Math"/>
                    <w:strike/>
                    <w:color w:val="FF0000"/>
                    <w:lang w:val="en-US"/>
                  </w:rPr>
                  <m:t>=10 °C</m:t>
                </m:r>
              </m:oMath>
            </m:oMathPara>
          </w:p>
        </w:tc>
        <w:tc>
          <w:tcPr>
            <w:tcW w:w="938" w:type="pct"/>
            <w:vAlign w:val="center"/>
          </w:tcPr>
          <w:p w14:paraId="45A12123" w14:textId="7AF03A9F" w:rsidR="001C4755" w:rsidRPr="001A18CB" w:rsidRDefault="00F16E79" w:rsidP="008E7C6D">
            <w:pPr>
              <w:pStyle w:val="PSTableText"/>
              <w:jc w:val="center"/>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 xml:space="preserve">=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well out</m:t>
                    </m:r>
                  </m:sub>
                </m:sSub>
              </m:oMath>
            </m:oMathPara>
          </w:p>
        </w:tc>
      </w:tr>
    </w:tbl>
    <w:p w14:paraId="5D217AB7" w14:textId="686DB251" w:rsidR="00B05F1B" w:rsidRPr="001A18CB" w:rsidRDefault="00C41B26" w:rsidP="004B075F">
      <w:pPr>
        <w:tabs>
          <w:tab w:val="left" w:pos="1800"/>
        </w:tabs>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lastRenderedPageBreak/>
        <w:t xml:space="preserve">For the </w:t>
      </w:r>
      <w:r w:rsidRPr="001A18CB">
        <w:rPr>
          <w:rFonts w:ascii="Times New Roman" w:hAnsi="Times New Roman" w:cs="Times New Roman"/>
          <w:i/>
          <w:iCs/>
          <w:strike/>
          <w:color w:val="FF0000"/>
          <w:lang w:val="en-US"/>
        </w:rPr>
        <w:t>direct sCO</w:t>
      </w:r>
      <w:r w:rsidRPr="001A18CB">
        <w:rPr>
          <w:rFonts w:ascii="Times New Roman" w:hAnsi="Times New Roman" w:cs="Times New Roman"/>
          <w:i/>
          <w:iCs/>
          <w:strike/>
          <w:color w:val="FF0000"/>
          <w:vertAlign w:val="subscript"/>
          <w:lang w:val="en-US"/>
        </w:rPr>
        <w:t>2</w:t>
      </w:r>
      <w:r w:rsidRPr="001A18CB">
        <w:rPr>
          <w:rFonts w:ascii="Times New Roman" w:hAnsi="Times New Roman" w:cs="Times New Roman"/>
          <w:i/>
          <w:iCs/>
          <w:strike/>
          <w:color w:val="FF0000"/>
          <w:lang w:val="en-US"/>
        </w:rPr>
        <w:t xml:space="preserve"> heat pump </w:t>
      </w:r>
      <m:oMath>
        <m:r>
          <w:rPr>
            <w:rStyle w:val="CSTableText"/>
            <w:rFonts w:ascii="Cambria Math" w:hAnsi="Cambria Math"/>
            <w:strike/>
            <w:color w:val="FF0000"/>
            <w:lang w:val="en-US"/>
          </w:rPr>
          <m:t>T(</m:t>
        </m:r>
        <m:sSub>
          <m:sSubPr>
            <m:ctrlPr>
              <w:rPr>
                <w:rStyle w:val="CSTableText"/>
                <w:rFonts w:ascii="Cambria Math" w:eastAsia="SimSun" w:hAnsi="Cambria Math"/>
                <w:i/>
                <w:strike/>
                <w:color w:val="FF0000"/>
                <w:szCs w:val="20"/>
                <w:lang w:val="en-US"/>
              </w:rPr>
            </m:ctrlPr>
          </m:sSubPr>
          <m:e>
            <m:r>
              <w:rPr>
                <w:rStyle w:val="CSTableText"/>
                <w:rFonts w:ascii="Cambria Math" w:hAnsi="Cambria Math"/>
                <w:strike/>
                <w:color w:val="FF0000"/>
                <w:lang w:val="en-US"/>
              </w:rPr>
              <m:t>P</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m:t>
        </m:r>
      </m:oMath>
      <w:r w:rsidRPr="001A18CB">
        <w:rPr>
          <w:rStyle w:val="CSTableText"/>
          <w:rFonts w:ascii="Times New Roman" w:eastAsiaTheme="minorEastAsia" w:hAnsi="Times New Roman"/>
          <w:i/>
          <w:strike/>
          <w:color w:val="FF0000"/>
          <w:lang w:val="en-US"/>
        </w:rPr>
        <w:t xml:space="preserve"> </w:t>
      </w:r>
      <w:r w:rsidRPr="001A18CB">
        <w:rPr>
          <w:rFonts w:ascii="Times New Roman" w:hAnsi="Times New Roman" w:cs="Times New Roman"/>
          <w:strike/>
          <w:color w:val="FF0000"/>
          <w:lang w:val="en-US"/>
        </w:rPr>
        <w:t xml:space="preserve">is the temperature that can be reached </w:t>
      </w:r>
      <w:r w:rsidR="004A5FB1" w:rsidRPr="001A18CB">
        <w:rPr>
          <w:rFonts w:ascii="Times New Roman" w:hAnsi="Times New Roman" w:cs="Times New Roman"/>
          <w:strike/>
          <w:color w:val="FF0000"/>
          <w:lang w:val="en-US"/>
        </w:rPr>
        <w:t xml:space="preserve">by </w:t>
      </w:r>
      <w:r w:rsidR="0062593D" w:rsidRPr="001A18CB">
        <w:rPr>
          <w:rFonts w:ascii="Times New Roman" w:hAnsi="Times New Roman" w:cs="Times New Roman"/>
          <w:strike/>
          <w:color w:val="FF0000"/>
          <w:lang w:val="en-US"/>
        </w:rPr>
        <w:t>compressing the CO</w:t>
      </w:r>
      <w:r w:rsidR="0062593D" w:rsidRPr="001A18CB">
        <w:rPr>
          <w:rFonts w:ascii="Times New Roman" w:hAnsi="Times New Roman" w:cs="Times New Roman"/>
          <w:strike/>
          <w:color w:val="FF0000"/>
          <w:vertAlign w:val="subscript"/>
          <w:lang w:val="en-US"/>
        </w:rPr>
        <w:t>2</w:t>
      </w:r>
      <w:r w:rsidR="0062593D" w:rsidRPr="001A18CB">
        <w:rPr>
          <w:rFonts w:ascii="Times New Roman" w:hAnsi="Times New Roman" w:cs="Times New Roman"/>
          <w:strike/>
          <w:color w:val="FF0000"/>
          <w:lang w:val="en-US"/>
        </w:rPr>
        <w:t xml:space="preserve"> to the maximum pressure allowable in the cycle (</w:t>
      </w:r>
      <w:r w:rsidR="00920CBF" w:rsidRPr="001A18CB">
        <w:rPr>
          <w:rFonts w:ascii="Times New Roman" w:hAnsi="Times New Roman" w:cs="Times New Roman"/>
          <w:strike/>
          <w:color w:val="FF0000"/>
          <w:lang w:val="en-US"/>
        </w:rPr>
        <w:t xml:space="preserve">arbitrarily chosen to be </w:t>
      </w:r>
      <w:r w:rsidR="0062593D" w:rsidRPr="001A18CB">
        <w:rPr>
          <w:rFonts w:ascii="Times New Roman" w:hAnsi="Times New Roman" w:cs="Times New Roman"/>
          <w:strike/>
          <w:color w:val="FF0000"/>
          <w:lang w:val="en-US"/>
        </w:rPr>
        <w:t>500 bar)</w:t>
      </w:r>
      <w:r w:rsidR="00B05F1B" w:rsidRPr="001A18CB">
        <w:rPr>
          <w:rFonts w:ascii="Times New Roman" w:hAnsi="Times New Roman" w:cs="Times New Roman"/>
          <w:strike/>
          <w:color w:val="FF0000"/>
          <w:lang w:val="en-US"/>
        </w:rPr>
        <w:t>. On the other hand,</w:t>
      </w:r>
      <w:r w:rsidR="0062593D" w:rsidRPr="001A18CB">
        <w:rPr>
          <w:rFonts w:ascii="Times New Roman" w:hAnsi="Times New Roman" w:cs="Times New Roman"/>
          <w:strike/>
          <w:color w:val="FF0000"/>
          <w:lang w:val="en-US"/>
        </w:rPr>
        <w:t xml:space="preserve"> for the </w:t>
      </w:r>
      <w:r w:rsidR="00B05F1B" w:rsidRPr="001A18CB">
        <w:rPr>
          <w:rFonts w:ascii="Times New Roman" w:hAnsi="Times New Roman"/>
          <w:i/>
          <w:iCs/>
          <w:strike/>
          <w:color w:val="FF0000"/>
          <w:lang w:val="en-US"/>
        </w:rPr>
        <w:t xml:space="preserve">direct steam </w:t>
      </w:r>
      <w:r w:rsidR="0062593D" w:rsidRPr="001A18CB">
        <w:rPr>
          <w:rFonts w:ascii="Times New Roman" w:hAnsi="Times New Roman" w:cs="Times New Roman"/>
          <w:strike/>
          <w:color w:val="FF0000"/>
          <w:lang w:val="en-US"/>
        </w:rPr>
        <w:t>configuration the minimum temperature has been set to 10</w:t>
      </w:r>
      <w:r w:rsidR="0062593D" w:rsidRPr="001A18CB">
        <w:rPr>
          <w:rFonts w:ascii="Times New Roman" w:hAnsi="Times New Roman"/>
          <w:strike/>
          <w:color w:val="FF0000"/>
          <w:lang w:val="en-US"/>
        </w:rPr>
        <w:t xml:space="preserve">°C to avoid </w:t>
      </w:r>
      <w:r w:rsidR="004A5FB1" w:rsidRPr="001A18CB">
        <w:rPr>
          <w:rFonts w:ascii="Times New Roman" w:hAnsi="Times New Roman"/>
          <w:strike/>
          <w:color w:val="FF0000"/>
          <w:lang w:val="en-US"/>
        </w:rPr>
        <w:t xml:space="preserve">a </w:t>
      </w:r>
      <w:r w:rsidR="0062593D" w:rsidRPr="001A18CB">
        <w:rPr>
          <w:rFonts w:ascii="Times New Roman" w:hAnsi="Times New Roman"/>
          <w:strike/>
          <w:color w:val="FF0000"/>
          <w:lang w:val="en-US"/>
        </w:rPr>
        <w:t xml:space="preserve">possible </w:t>
      </w:r>
      <w:r w:rsidR="004A5FB1" w:rsidRPr="001A18CB">
        <w:rPr>
          <w:rFonts w:ascii="Times New Roman" w:hAnsi="Times New Roman"/>
          <w:strike/>
          <w:color w:val="FF0000"/>
          <w:lang w:val="en-US"/>
        </w:rPr>
        <w:t>issue</w:t>
      </w:r>
      <w:r w:rsidR="0062593D" w:rsidRPr="001A18CB">
        <w:rPr>
          <w:rFonts w:ascii="Times New Roman" w:hAnsi="Times New Roman"/>
          <w:strike/>
          <w:color w:val="FF0000"/>
          <w:lang w:val="en-US"/>
        </w:rPr>
        <w:t xml:space="preserve"> with ice formation in the steam generator</w:t>
      </w:r>
      <w:r w:rsidR="0062593D" w:rsidRPr="001A18CB">
        <w:rPr>
          <w:rFonts w:ascii="Times New Roman" w:hAnsi="Times New Roman" w:cs="Times New Roman"/>
          <w:strike/>
          <w:color w:val="FF0000"/>
          <w:lang w:val="en-US"/>
        </w:rPr>
        <w:t>.</w:t>
      </w:r>
      <w:r w:rsidR="00920CBF" w:rsidRPr="001A18CB">
        <w:rPr>
          <w:rFonts w:ascii="Times New Roman" w:hAnsi="Times New Roman" w:cs="Times New Roman"/>
          <w:strike/>
          <w:color w:val="FF0000"/>
          <w:lang w:val="en-US"/>
        </w:rPr>
        <w:t xml:space="preserve"> </w:t>
      </w:r>
    </w:p>
    <w:p w14:paraId="567C9514" w14:textId="3434800E" w:rsidR="00C41B26" w:rsidRPr="001A18CB" w:rsidRDefault="00E023E5" w:rsidP="004B075F">
      <w:pPr>
        <w:tabs>
          <w:tab w:val="left" w:pos="1800"/>
        </w:tabs>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t>As can be seen from Fig. 6a</w:t>
      </w:r>
      <w:r w:rsidR="008E7C6D" w:rsidRPr="001A18CB">
        <w:rPr>
          <w:rFonts w:ascii="Times New Roman" w:hAnsi="Times New Roman" w:cs="Times New Roman"/>
          <w:strike/>
          <w:color w:val="FF0000"/>
          <w:lang w:val="en-US"/>
        </w:rPr>
        <w:t xml:space="preserve">, </w:t>
      </w:r>
      <w:r w:rsidR="004A5FB1" w:rsidRPr="001A18CB">
        <w:rPr>
          <w:rFonts w:ascii="Times New Roman" w:hAnsi="Times New Roman" w:cs="Times New Roman"/>
          <w:strike/>
          <w:color w:val="FF0000"/>
          <w:lang w:val="en-US"/>
        </w:rPr>
        <w:t xml:space="preserve">an </w:t>
      </w:r>
      <w:r w:rsidRPr="001A18CB">
        <w:rPr>
          <w:rFonts w:ascii="Times New Roman" w:hAnsi="Times New Roman" w:cs="Times New Roman"/>
          <w:strike/>
          <w:color w:val="FF0000"/>
          <w:lang w:val="en-US"/>
        </w:rPr>
        <w:t xml:space="preserve">increase in the value of </w:t>
      </w: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SG%</m:t>
            </m:r>
          </m:sub>
        </m:sSub>
        <m:r>
          <w:rPr>
            <w:rStyle w:val="CSTableText"/>
            <w:rFonts w:ascii="Cambria Math" w:hAnsi="Cambria Math"/>
            <w:strike/>
            <w:color w:val="FF0000"/>
            <w:lang w:val="en-US"/>
          </w:rPr>
          <m:t xml:space="preserve"> </m:t>
        </m:r>
      </m:oMath>
      <w:r w:rsidRPr="001A18CB">
        <w:rPr>
          <w:rFonts w:ascii="Times New Roman" w:hAnsi="Times New Roman" w:cs="Times New Roman"/>
          <w:strike/>
          <w:color w:val="FF0000"/>
          <w:lang w:val="en-US"/>
        </w:rPr>
        <w:t xml:space="preserve">implies an increase in both the </w:t>
      </w:r>
      <m:oMath>
        <m:r>
          <w:rPr>
            <w:rFonts w:ascii="Cambria Math" w:hAnsi="Cambria Math" w:cs="Times New Roman"/>
            <w:strike/>
            <w:color w:val="FF0000"/>
            <w:lang w:val="en-US"/>
          </w:rPr>
          <m:t>COP</m:t>
        </m:r>
      </m:oMath>
      <w:r w:rsidR="00FB3F81" w:rsidRPr="001A18CB">
        <w:rPr>
          <w:rFonts w:ascii="Times New Roman" w:hAnsi="Times New Roman" w:cs="Times New Roman"/>
          <w:strike/>
          <w:color w:val="FF0000"/>
          <w:lang w:val="en-US"/>
        </w:rPr>
        <w:t xml:space="preserve"> </w:t>
      </w:r>
      <w:r w:rsidRPr="001A18CB">
        <w:rPr>
          <w:rFonts w:ascii="Times New Roman" w:hAnsi="Times New Roman" w:cs="Times New Roman"/>
          <w:strike/>
          <w:color w:val="FF0000"/>
          <w:lang w:val="en-US"/>
        </w:rPr>
        <w:t xml:space="preserve">and the </w:t>
      </w:r>
      <m:oMath>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oMath>
      <w:r w:rsidR="005B138B" w:rsidRPr="001A18CB">
        <w:rPr>
          <w:rFonts w:ascii="Times New Roman" w:hAnsi="Times New Roman" w:cs="Times New Roman"/>
          <w:strike/>
          <w:color w:val="FF0000"/>
          <w:lang w:val="en-US"/>
        </w:rPr>
        <w:t>. The increase of both parameters means</w:t>
      </w:r>
      <w:r w:rsidR="008E7C6D" w:rsidRPr="001A18CB">
        <w:rPr>
          <w:rFonts w:ascii="Times New Roman" w:hAnsi="Times New Roman" w:cs="Times New Roman"/>
          <w:strike/>
          <w:color w:val="FF0000"/>
          <w:lang w:val="en-US"/>
        </w:rPr>
        <w:t xml:space="preserve"> that</w:t>
      </w:r>
      <w:r w:rsidR="00C41B26" w:rsidRPr="001A18CB">
        <w:rPr>
          <w:rFonts w:ascii="Times New Roman" w:hAnsi="Times New Roman" w:cs="Times New Roman"/>
          <w:strike/>
          <w:color w:val="FF0000"/>
          <w:lang w:val="en-US"/>
        </w:rPr>
        <w:t xml:space="preserve"> there is no clear minimum for</w:t>
      </w:r>
      <w:r w:rsidR="008E7C6D" w:rsidRPr="001A18CB">
        <w:rPr>
          <w:rFonts w:ascii="Times New Roman" w:hAnsi="Times New Roman" w:cs="Times New Roman"/>
          <w:strike/>
          <w:color w:val="FF0000"/>
          <w:lang w:val="en-US"/>
        </w:rPr>
        <w:t xml:space="preserve"> </w:t>
      </w:r>
      <m:oMath>
        <m:sSub>
          <m:sSubPr>
            <m:ctrlPr>
              <w:rPr>
                <w:rFonts w:ascii="Cambria Math" w:hAnsi="Cambria Math" w:cs="Times New Roman"/>
                <w:i/>
                <w:strike/>
                <w:color w:val="FF0000"/>
                <w:lang w:val="en-US"/>
              </w:rPr>
            </m:ctrlPr>
          </m:sSubPr>
          <m:e>
            <m:r>
              <w:rPr>
                <w:rFonts w:ascii="Cambria Math" w:hAnsi="Cambria Math" w:cs="Times New Roman"/>
                <w:strike/>
                <w:color w:val="FF0000"/>
                <w:lang w:val="en-US"/>
              </w:rPr>
              <m:t>x</m:t>
            </m:r>
          </m:e>
          <m:sub>
            <m:r>
              <w:rPr>
                <w:rFonts w:ascii="Cambria Math" w:hAnsi="Cambria Math" w:cs="Times New Roman"/>
                <w:strike/>
                <w:color w:val="FF0000"/>
                <w:lang w:val="en-US"/>
              </w:rPr>
              <m:t>min</m:t>
            </m:r>
          </m:sub>
        </m:sSub>
      </m:oMath>
      <w:r w:rsidR="00C41B26" w:rsidRPr="001A18CB">
        <w:rPr>
          <w:rFonts w:ascii="Times New Roman" w:eastAsiaTheme="minorEastAsia" w:hAnsi="Times New Roman" w:cs="Times New Roman"/>
          <w:strike/>
          <w:color w:val="FF0000"/>
          <w:lang w:val="en-US"/>
        </w:rPr>
        <w:t xml:space="preserve">, </w:t>
      </w:r>
      <w:r w:rsidR="00C41B26" w:rsidRPr="001A18CB">
        <w:rPr>
          <w:rFonts w:ascii="Times New Roman" w:hAnsi="Times New Roman" w:cs="Times New Roman"/>
          <w:strike/>
          <w:color w:val="FF0000"/>
          <w:lang w:val="en-US"/>
        </w:rPr>
        <w:t xml:space="preserve">in this specific geological condition </w:t>
      </w:r>
      <w:r w:rsidR="00C41B26" w:rsidRPr="001A18CB">
        <w:rPr>
          <w:rFonts w:ascii="Times New Roman" w:eastAsiaTheme="minorEastAsia" w:hAnsi="Times New Roman" w:cs="Times New Roman"/>
          <w:strike/>
          <w:color w:val="FF0000"/>
          <w:lang w:val="en-US"/>
        </w:rPr>
        <w:t xml:space="preserve">and the performance of the configuration </w:t>
      </w:r>
      <w:r w:rsidR="004A5FB1" w:rsidRPr="001A18CB">
        <w:rPr>
          <w:rFonts w:ascii="Times New Roman" w:eastAsiaTheme="minorEastAsia" w:hAnsi="Times New Roman" w:cs="Times New Roman"/>
          <w:strike/>
          <w:color w:val="FF0000"/>
          <w:lang w:val="en-US"/>
        </w:rPr>
        <w:t>is</w:t>
      </w:r>
      <w:r w:rsidR="00C41B26" w:rsidRPr="001A18CB">
        <w:rPr>
          <w:rFonts w:ascii="Times New Roman" w:eastAsiaTheme="minorEastAsia" w:hAnsi="Times New Roman" w:cs="Times New Roman"/>
          <w:strike/>
          <w:color w:val="FF0000"/>
          <w:lang w:val="en-US"/>
        </w:rPr>
        <w:t xml:space="preserve"> limited by the maximum pressure level in the cycle.</w:t>
      </w:r>
    </w:p>
    <w:p w14:paraId="7A9F995B" w14:textId="75F53750" w:rsidR="00ED6048" w:rsidRPr="001A18CB" w:rsidRDefault="00E023E5" w:rsidP="0062593D">
      <w:pPr>
        <w:tabs>
          <w:tab w:val="left" w:pos="1800"/>
        </w:tabs>
        <w:jc w:val="both"/>
        <w:rPr>
          <w:rFonts w:ascii="Times New Roman" w:eastAsiaTheme="minorEastAsia" w:hAnsi="Times New Roman" w:cs="Times New Roman"/>
          <w:strike/>
          <w:color w:val="FF0000"/>
          <w:lang w:val="en-US"/>
        </w:rPr>
      </w:pPr>
      <w:r w:rsidRPr="001A18CB">
        <w:rPr>
          <w:rFonts w:ascii="Times New Roman" w:hAnsi="Times New Roman" w:cs="Times New Roman"/>
          <w:strike/>
          <w:color w:val="FF0000"/>
          <w:lang w:val="en-US"/>
        </w:rPr>
        <w:t xml:space="preserve">For the </w:t>
      </w:r>
      <w:r w:rsidRPr="001A18CB">
        <w:rPr>
          <w:rFonts w:ascii="Times New Roman" w:hAnsi="Times New Roman" w:cs="Times New Roman"/>
          <w:i/>
          <w:iCs/>
          <w:strike/>
          <w:color w:val="FF0000"/>
          <w:lang w:val="en-US"/>
        </w:rPr>
        <w:t xml:space="preserve">direct </w:t>
      </w:r>
      <w:r w:rsidR="00B05F1B" w:rsidRPr="001A18CB">
        <w:rPr>
          <w:rFonts w:ascii="Times New Roman" w:hAnsi="Times New Roman" w:cs="Times New Roman"/>
          <w:i/>
          <w:iCs/>
          <w:strike/>
          <w:color w:val="FF0000"/>
          <w:lang w:val="en-US"/>
        </w:rPr>
        <w:t>s</w:t>
      </w:r>
      <w:r w:rsidRPr="001A18CB">
        <w:rPr>
          <w:rFonts w:ascii="Times New Roman" w:hAnsi="Times New Roman" w:cs="Times New Roman"/>
          <w:i/>
          <w:iCs/>
          <w:strike/>
          <w:color w:val="FF0000"/>
          <w:lang w:val="en-US"/>
        </w:rPr>
        <w:t>team generation</w:t>
      </w:r>
      <w:r w:rsidR="0062593D" w:rsidRPr="001A18CB">
        <w:rPr>
          <w:rFonts w:ascii="Times New Roman" w:hAnsi="Times New Roman" w:cs="Times New Roman"/>
          <w:strike/>
          <w:color w:val="FF0000"/>
          <w:lang w:val="en-US"/>
        </w:rPr>
        <w:t xml:space="preserve"> and the </w:t>
      </w:r>
      <w:r w:rsidR="0062593D" w:rsidRPr="001A18CB">
        <w:rPr>
          <w:rFonts w:ascii="Times New Roman" w:hAnsi="Times New Roman" w:cs="Times New Roman"/>
          <w:i/>
          <w:iCs/>
          <w:strike/>
          <w:color w:val="FF0000"/>
          <w:lang w:val="en-US"/>
        </w:rPr>
        <w:t>indirect heat pumps</w:t>
      </w:r>
      <w:r w:rsidR="004A5FB1" w:rsidRPr="001A18CB">
        <w:rPr>
          <w:rFonts w:ascii="Times New Roman" w:hAnsi="Times New Roman" w:cs="Times New Roman"/>
          <w:i/>
          <w:iCs/>
          <w:strike/>
          <w:color w:val="FF0000"/>
          <w:lang w:val="en-US"/>
        </w:rPr>
        <w:t>,</w:t>
      </w:r>
      <w:r w:rsidRPr="001A18CB">
        <w:rPr>
          <w:rFonts w:ascii="Times New Roman" w:hAnsi="Times New Roman" w:cs="Times New Roman"/>
          <w:strike/>
          <w:color w:val="FF0000"/>
          <w:lang w:val="en-US"/>
        </w:rPr>
        <w:t xml:space="preserve"> on the other hand, it can be noted that the </w:t>
      </w:r>
      <m:oMath>
        <m:r>
          <w:rPr>
            <w:rFonts w:ascii="Cambria Math" w:hAnsi="Cambria Math" w:cs="Times New Roman"/>
            <w:strike/>
            <w:color w:val="FF0000"/>
            <w:lang w:val="en-US"/>
          </w:rPr>
          <m:t>COP</m:t>
        </m:r>
      </m:oMath>
      <w:r w:rsidR="00C41B26" w:rsidRPr="001A18CB">
        <w:rPr>
          <w:rFonts w:ascii="Times New Roman" w:hAnsi="Times New Roman" w:cs="Times New Roman"/>
          <w:strike/>
          <w:color w:val="FF0000"/>
          <w:lang w:val="en-US"/>
        </w:rPr>
        <w:t xml:space="preserve"> </w:t>
      </w:r>
      <w:r w:rsidRPr="001A18CB">
        <w:rPr>
          <w:rFonts w:ascii="Times New Roman" w:hAnsi="Times New Roman" w:cs="Times New Roman"/>
          <w:strike/>
          <w:color w:val="FF0000"/>
          <w:lang w:val="en-US"/>
        </w:rPr>
        <w:t xml:space="preserve">and the </w:t>
      </w:r>
      <m:oMath>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oMath>
      <w:r w:rsidR="00C41B26" w:rsidRPr="001A18CB">
        <w:rPr>
          <w:rFonts w:ascii="Times New Roman" w:eastAsiaTheme="minorEastAsia" w:hAnsi="Times New Roman" w:cs="Times New Roman"/>
          <w:strike/>
          <w:color w:val="FF0000"/>
          <w:lang w:val="en-US"/>
        </w:rPr>
        <w:t xml:space="preserve"> </w:t>
      </w:r>
      <w:r w:rsidRPr="001A18CB">
        <w:rPr>
          <w:rFonts w:ascii="Times New Roman" w:hAnsi="Times New Roman" w:cs="Times New Roman"/>
          <w:strike/>
          <w:color w:val="FF0000"/>
          <w:lang w:val="en-US"/>
        </w:rPr>
        <w:t xml:space="preserve">have different </w:t>
      </w:r>
      <w:r w:rsidR="004B316C" w:rsidRPr="001A18CB">
        <w:rPr>
          <w:rFonts w:ascii="Times New Roman" w:hAnsi="Times New Roman" w:cs="Times New Roman"/>
          <w:strike/>
          <w:color w:val="FF0000"/>
          <w:lang w:val="en-US"/>
        </w:rPr>
        <w:t>behaviors</w:t>
      </w:r>
      <w:r w:rsidRPr="001A18CB">
        <w:rPr>
          <w:rFonts w:ascii="Times New Roman" w:hAnsi="Times New Roman" w:cs="Times New Roman"/>
          <w:strike/>
          <w:color w:val="FF0000"/>
          <w:lang w:val="en-US"/>
        </w:rPr>
        <w:t xml:space="preserve">. </w:t>
      </w:r>
      <w:r w:rsidR="0062593D" w:rsidRPr="001A18CB">
        <w:rPr>
          <w:rFonts w:ascii="Times New Roman" w:hAnsi="Times New Roman" w:cs="Times New Roman"/>
          <w:strike/>
          <w:color w:val="FF0000"/>
          <w:lang w:val="en-US"/>
        </w:rPr>
        <w:t>This means that an optimum could be found in the optimization process (the exact position of the optimum will depend on the</w:t>
      </w:r>
      <w:r w:rsidR="00A4646D" w:rsidRPr="001A18CB">
        <w:rPr>
          <w:rFonts w:ascii="Times New Roman" w:hAnsi="Times New Roman" w:cs="Times New Roman"/>
          <w:strike/>
          <w:color w:val="FF0000"/>
          <w:lang w:val="en-US"/>
        </w:rPr>
        <w:t xml:space="preserve"> selected value for </w:t>
      </w:r>
      <m:oMath>
        <m:r>
          <m:rPr>
            <m:sty m:val="p"/>
          </m:rPr>
          <w:rPr>
            <w:rFonts w:ascii="Cambria Math" w:hAnsi="Cambria Math" w:cs="Times New Roman"/>
            <w:strike/>
            <w:color w:val="FF0000"/>
            <w:lang w:val="en-US"/>
          </w:rPr>
          <m:t>Ω</m:t>
        </m:r>
      </m:oMath>
      <w:r w:rsidR="00A4646D" w:rsidRPr="001A18CB">
        <w:rPr>
          <w:rFonts w:ascii="Times New Roman" w:eastAsiaTheme="minorEastAsia" w:hAnsi="Times New Roman" w:cs="Times New Roman"/>
          <w:strike/>
          <w:color w:val="FF0000"/>
          <w:lang w:val="en-US"/>
        </w:rPr>
        <w:t xml:space="preserve">). </w:t>
      </w:r>
    </w:p>
    <w:p w14:paraId="13123A97" w14:textId="4786EA1F" w:rsidR="00ED6048" w:rsidRPr="001A18CB" w:rsidRDefault="00ED6048" w:rsidP="00ED6048">
      <w:pPr>
        <w:tabs>
          <w:tab w:val="left" w:pos="1800"/>
        </w:tabs>
        <w:jc w:val="both"/>
        <w:rPr>
          <w:rFonts w:ascii="Times New Roman" w:hAnsi="Times New Roman" w:cs="Times New Roman"/>
          <w:strike/>
          <w:color w:val="FF0000"/>
          <w:lang w:val="en-US"/>
        </w:rPr>
      </w:pPr>
      <w:r w:rsidRPr="001A18CB">
        <w:rPr>
          <w:rFonts w:ascii="Times New Roman" w:eastAsiaTheme="minorEastAsia" w:hAnsi="Times New Roman" w:cs="Times New Roman"/>
          <w:strike/>
          <w:color w:val="FF0000"/>
          <w:lang w:val="en-US"/>
        </w:rPr>
        <w:t>Is interesting to notice that, for water-based system</w:t>
      </w:r>
      <w:r w:rsidR="004A5FB1" w:rsidRPr="001A18CB">
        <w:rPr>
          <w:rFonts w:ascii="Times New Roman" w:eastAsiaTheme="minorEastAsia" w:hAnsi="Times New Roman" w:cs="Times New Roman"/>
          <w:strike/>
          <w:color w:val="FF0000"/>
          <w:lang w:val="en-US"/>
        </w:rPr>
        <w:t>s</w:t>
      </w:r>
      <w:r w:rsidRPr="001A18CB">
        <w:rPr>
          <w:rFonts w:ascii="Times New Roman" w:eastAsiaTheme="minorEastAsia" w:hAnsi="Times New Roman" w:cs="Times New Roman"/>
          <w:strike/>
          <w:color w:val="FF0000"/>
          <w:lang w:val="en-US"/>
        </w:rPr>
        <w:t xml:space="preserve">, </w:t>
      </w:r>
      <m:oMath>
        <m:r>
          <w:rPr>
            <w:rFonts w:ascii="Cambria Math" w:hAnsi="Cambria Math" w:cs="Times New Roman"/>
            <w:strike/>
            <w:color w:val="FF0000"/>
            <w:lang w:val="en-US"/>
          </w:rPr>
          <m:t>COP</m:t>
        </m:r>
      </m:oMath>
      <w:r w:rsidRPr="001A18CB">
        <w:rPr>
          <w:rFonts w:ascii="Times New Roman" w:hAnsi="Times New Roman" w:cs="Times New Roman"/>
          <w:strike/>
          <w:color w:val="FF0000"/>
          <w:lang w:val="en-US"/>
        </w:rPr>
        <w:t xml:space="preserve"> and </w:t>
      </w:r>
      <m:oMath>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oMath>
      <w:r w:rsidRPr="001A18CB">
        <w:rPr>
          <w:rFonts w:ascii="Times New Roman" w:hAnsi="Times New Roman" w:cs="Times New Roman"/>
          <w:strike/>
          <w:color w:val="FF0000"/>
          <w:lang w:val="en-US"/>
        </w:rPr>
        <w:t xml:space="preserve"> are mathematically related in a way that assured them to have opposite trends. </w:t>
      </w:r>
      <w:r w:rsidR="004A5FB1" w:rsidRPr="001A18CB">
        <w:rPr>
          <w:rFonts w:ascii="Times New Roman" w:hAnsi="Times New Roman" w:cs="Times New Roman"/>
          <w:strike/>
          <w:color w:val="FF0000"/>
          <w:lang w:val="en-US"/>
        </w:rPr>
        <w:t>S</w:t>
      </w:r>
      <w:r w:rsidRPr="001A18CB">
        <w:rPr>
          <w:rFonts w:ascii="Times New Roman" w:hAnsi="Times New Roman" w:cs="Times New Roman"/>
          <w:strike/>
          <w:color w:val="FF0000"/>
          <w:lang w:val="en-US"/>
        </w:rPr>
        <w:t>tarting from the energy conservation o</w:t>
      </w:r>
      <w:r w:rsidR="004A5FB1" w:rsidRPr="001A18CB">
        <w:rPr>
          <w:rFonts w:ascii="Times New Roman" w:hAnsi="Times New Roman" w:cs="Times New Roman"/>
          <w:strike/>
          <w:color w:val="FF0000"/>
          <w:lang w:val="en-US"/>
        </w:rPr>
        <w:t>f</w:t>
      </w:r>
      <w:r w:rsidRPr="001A18CB">
        <w:rPr>
          <w:rFonts w:ascii="Times New Roman" w:hAnsi="Times New Roman" w:cs="Times New Roman"/>
          <w:strike/>
          <w:color w:val="FF0000"/>
          <w:lang w:val="en-US"/>
        </w:rPr>
        <w:t xml:space="preserve"> the heat whole system it can be found that:</w:t>
      </w:r>
    </w:p>
    <w:tbl>
      <w:tblPr>
        <w:tblStyle w:val="Grigliatabella"/>
        <w:tblW w:w="986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ED6048" w:rsidRPr="001A18CB" w14:paraId="19454286" w14:textId="77777777">
        <w:trPr>
          <w:trHeight w:val="432"/>
        </w:trPr>
        <w:tc>
          <w:tcPr>
            <w:tcW w:w="7987" w:type="dxa"/>
          </w:tcPr>
          <w:p w14:paraId="3D5E6BE0" w14:textId="77777777" w:rsidR="00ED6048" w:rsidRPr="001A18CB" w:rsidRDefault="00F16E79">
            <w:pPr>
              <w:jc w:val="center"/>
              <w:rPr>
                <w:rFonts w:ascii="Times New Roman" w:hAnsi="Times New Roman" w:cs="Times New Roman"/>
                <w:strike/>
                <w:color w:val="FF0000"/>
                <w:lang w:val="en-US"/>
              </w:rPr>
            </w:pPr>
            <m:oMathPara>
              <m:oMath>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Q</m:t>
                        </m:r>
                      </m:e>
                    </m:acc>
                  </m:e>
                  <m:sub>
                    <m:r>
                      <w:rPr>
                        <w:rFonts w:ascii="Cambria Math" w:hAnsi="Cambria Math" w:cs="Times New Roman"/>
                        <w:strike/>
                        <w:color w:val="FF0000"/>
                        <w:lang w:val="en-US"/>
                      </w:rPr>
                      <m:t>BHE</m:t>
                    </m:r>
                  </m:sub>
                </m:sSub>
                <m:r>
                  <w:rPr>
                    <w:rFonts w:ascii="Cambria Math" w:hAnsi="Cambria Math" w:cs="Times New Roman"/>
                    <w:strike/>
                    <w:color w:val="FF0000"/>
                    <w:lang w:val="en-US"/>
                  </w:rPr>
                  <m:t xml:space="preserve">+ </m:t>
                </m:r>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W</m:t>
                        </m:r>
                      </m:e>
                    </m:acc>
                  </m:e>
                  <m:sub>
                    <m:r>
                      <w:rPr>
                        <w:rFonts w:ascii="Cambria Math" w:hAnsi="Cambria Math" w:cs="Times New Roman"/>
                        <w:strike/>
                        <w:color w:val="FF0000"/>
                        <w:lang w:val="en-US"/>
                      </w:rPr>
                      <m:t>net</m:t>
                    </m:r>
                  </m:sub>
                </m:sSub>
                <m:r>
                  <w:rPr>
                    <w:rFonts w:ascii="Cambria Math" w:hAnsi="Cambria Math" w:cs="Times New Roman"/>
                    <w:strike/>
                    <w:color w:val="FF0000"/>
                    <w:lang w:val="en-US"/>
                  </w:rPr>
                  <m:t xml:space="preserve">= </m:t>
                </m:r>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Q</m:t>
                        </m:r>
                      </m:e>
                    </m:acc>
                  </m:e>
                  <m:sub>
                    <m:r>
                      <w:rPr>
                        <w:rFonts w:ascii="Cambria Math" w:hAnsi="Cambria Math" w:cs="Times New Roman"/>
                        <w:strike/>
                        <w:color w:val="FF0000"/>
                        <w:lang w:val="en-US"/>
                      </w:rPr>
                      <m:t>steam</m:t>
                    </m:r>
                  </m:sub>
                </m:sSub>
              </m:oMath>
            </m:oMathPara>
          </w:p>
        </w:tc>
        <w:tc>
          <w:tcPr>
            <w:tcW w:w="1880" w:type="dxa"/>
          </w:tcPr>
          <w:p w14:paraId="6A5D52FA" w14:textId="77777777" w:rsidR="00ED6048" w:rsidRPr="001A18CB" w:rsidRDefault="00ED6048">
            <w:pPr>
              <w:jc w:val="center"/>
              <w:rPr>
                <w:rFonts w:ascii="Times New Roman" w:hAnsi="Times New Roman" w:cs="Times New Roman"/>
                <w:strike/>
                <w:color w:val="FF0000"/>
                <w:lang w:val="en-US"/>
              </w:rPr>
            </w:pPr>
            <w:r w:rsidRPr="001A18CB">
              <w:rPr>
                <w:rFonts w:ascii="Times New Roman" w:hAnsi="Times New Roman" w:cs="Times New Roman"/>
                <w:strike/>
                <w:color w:val="FF0000"/>
                <w:lang w:val="en-US"/>
              </w:rPr>
              <w:t>(4.1)</w:t>
            </w:r>
          </w:p>
        </w:tc>
      </w:tr>
    </w:tbl>
    <w:p w14:paraId="1115D245" w14:textId="77777777" w:rsidR="00ED6048" w:rsidRPr="001A18CB" w:rsidRDefault="00ED6048" w:rsidP="00ED6048">
      <w:pPr>
        <w:tabs>
          <w:tab w:val="left" w:pos="1800"/>
        </w:tabs>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t>Rearranging:</w:t>
      </w:r>
    </w:p>
    <w:tbl>
      <w:tblPr>
        <w:tblStyle w:val="Grigliatabella"/>
        <w:tblW w:w="986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ED6048" w:rsidRPr="001A18CB" w14:paraId="5758A1FA" w14:textId="77777777" w:rsidTr="00F579AF">
        <w:trPr>
          <w:trHeight w:val="695"/>
        </w:trPr>
        <w:tc>
          <w:tcPr>
            <w:tcW w:w="7987" w:type="dxa"/>
            <w:vAlign w:val="center"/>
          </w:tcPr>
          <w:p w14:paraId="0D304E67" w14:textId="77777777" w:rsidR="00ED6048" w:rsidRPr="001A18CB" w:rsidRDefault="00F16E79">
            <w:pPr>
              <w:jc w:val="center"/>
              <w:rPr>
                <w:rFonts w:ascii="Times New Roman" w:hAnsi="Times New Roman" w:cs="Times New Roman"/>
                <w:strike/>
                <w:color w:val="FF0000"/>
                <w:lang w:val="en-US"/>
              </w:rPr>
            </w:pPr>
            <m:oMathPara>
              <m:oMath>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ratio</m:t>
                    </m:r>
                  </m:sub>
                </m:sSub>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r>
                  <w:rPr>
                    <w:rFonts w:ascii="Cambria Math" w:hAnsi="Cambria Math" w:cs="Times New Roman"/>
                    <w:strike/>
                    <w:color w:val="FF0000"/>
                    <w:lang w:val="en-US"/>
                  </w:rPr>
                  <m:t xml:space="preserve">= </m:t>
                </m:r>
                <m:f>
                  <m:fPr>
                    <m:ctrlPr>
                      <w:rPr>
                        <w:rFonts w:ascii="Cambria Math" w:hAnsi="Cambria Math" w:cs="Times New Roman"/>
                        <w:i/>
                        <w:strike/>
                        <w:color w:val="FF0000"/>
                        <w:lang w:val="en-US"/>
                      </w:rPr>
                    </m:ctrlPr>
                  </m:fPr>
                  <m:num>
                    <m:r>
                      <w:rPr>
                        <w:rFonts w:ascii="Cambria Math" w:hAnsi="Cambria Math" w:cs="Times New Roman"/>
                        <w:strike/>
                        <w:color w:val="FF0000"/>
                        <w:lang w:val="en-US"/>
                      </w:rPr>
                      <m:t>COP</m:t>
                    </m:r>
                  </m:num>
                  <m:den>
                    <m:r>
                      <w:rPr>
                        <w:rFonts w:ascii="Cambria Math" w:hAnsi="Cambria Math" w:cs="Times New Roman"/>
                        <w:strike/>
                        <w:color w:val="FF0000"/>
                        <w:lang w:val="en-US"/>
                      </w:rPr>
                      <m:t>COP-1</m:t>
                    </m:r>
                  </m:den>
                </m:f>
              </m:oMath>
            </m:oMathPara>
          </w:p>
        </w:tc>
        <w:tc>
          <w:tcPr>
            <w:tcW w:w="1880" w:type="dxa"/>
            <w:vAlign w:val="center"/>
          </w:tcPr>
          <w:p w14:paraId="113C74C7" w14:textId="77777777" w:rsidR="00ED6048" w:rsidRPr="001A18CB" w:rsidRDefault="00ED6048">
            <w:pPr>
              <w:jc w:val="center"/>
              <w:rPr>
                <w:rFonts w:ascii="Times New Roman" w:hAnsi="Times New Roman" w:cs="Times New Roman"/>
                <w:strike/>
                <w:color w:val="FF0000"/>
                <w:lang w:val="en-US"/>
              </w:rPr>
            </w:pPr>
            <w:r w:rsidRPr="001A18CB">
              <w:rPr>
                <w:rFonts w:ascii="Times New Roman" w:hAnsi="Times New Roman" w:cs="Times New Roman"/>
                <w:strike/>
                <w:color w:val="FF0000"/>
                <w:lang w:val="en-US"/>
              </w:rPr>
              <w:t>(4.2)</w:t>
            </w:r>
          </w:p>
        </w:tc>
      </w:tr>
    </w:tbl>
    <w:p w14:paraId="7E4AC9AF" w14:textId="7BC61141" w:rsidR="00ED6048" w:rsidRPr="001A18CB" w:rsidRDefault="663B9FD9" w:rsidP="00ED6048">
      <w:pPr>
        <w:tabs>
          <w:tab w:val="left" w:pos="1800"/>
        </w:tabs>
        <w:spacing w:before="240"/>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t>Were</w:t>
      </w:r>
      <w:r w:rsidR="00ED6048" w:rsidRPr="001A18CB">
        <w:rPr>
          <w:rFonts w:ascii="Times New Roman" w:hAnsi="Times New Roman" w:cs="Times New Roman"/>
          <w:strike/>
          <w:color w:val="FF0000"/>
          <w:lang w:val="en-US"/>
        </w:rPr>
        <w:t xml:space="preserve"> </w:t>
      </w:r>
      <m:oMath>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ratio</m:t>
            </m:r>
          </m:sub>
        </m:sSub>
        <m:r>
          <w:rPr>
            <w:rFonts w:ascii="Cambria Math" w:eastAsiaTheme="minorEastAsia" w:hAnsi="Cambria Math" w:cs="Times New Roman"/>
            <w:strike/>
            <w:color w:val="FF0000"/>
            <w:lang w:val="en-US"/>
          </w:rPr>
          <m:t xml:space="preserve">= </m:t>
        </m:r>
        <m:f>
          <m:fPr>
            <m:type m:val="lin"/>
            <m:ctrlPr>
              <w:rPr>
                <w:rFonts w:ascii="Cambria Math" w:eastAsiaTheme="minorEastAsia" w:hAnsi="Cambria Math" w:cs="Times New Roman"/>
                <w:i/>
                <w:strike/>
                <w:color w:val="FF0000"/>
                <w:lang w:val="en-US"/>
              </w:rPr>
            </m:ctrlPr>
          </m:fPr>
          <m:num>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steam</m:t>
                </m:r>
              </m:sub>
            </m:sSub>
          </m:num>
          <m:den>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BHE</m:t>
                </m:r>
              </m:sub>
            </m:sSub>
          </m:den>
        </m:f>
      </m:oMath>
      <w:r w:rsidR="00ED6048" w:rsidRPr="001A18CB">
        <w:rPr>
          <w:rFonts w:ascii="Times New Roman" w:eastAsiaTheme="minorEastAsia" w:hAnsi="Times New Roman" w:cs="Times New Roman"/>
          <w:strike/>
          <w:color w:val="FF0000"/>
          <w:lang w:val="en-US"/>
        </w:rPr>
        <w:t xml:space="preserve"> does not depend on the surface plant configuration. Taking the derivative of eq. 4.2:  </w:t>
      </w:r>
    </w:p>
    <w:tbl>
      <w:tblPr>
        <w:tblStyle w:val="Grigliatabella"/>
        <w:tblW w:w="986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ED6048" w:rsidRPr="001A18CB" w14:paraId="7DD08D06" w14:textId="77777777">
        <w:trPr>
          <w:trHeight w:val="432"/>
        </w:trPr>
        <w:tc>
          <w:tcPr>
            <w:tcW w:w="7987" w:type="dxa"/>
            <w:vAlign w:val="center"/>
          </w:tcPr>
          <w:p w14:paraId="162844EC" w14:textId="77777777" w:rsidR="00ED6048" w:rsidRPr="001A18CB" w:rsidRDefault="00F16E79">
            <w:pPr>
              <w:jc w:val="center"/>
              <w:rPr>
                <w:rFonts w:ascii="Times New Roman" w:hAnsi="Times New Roman" w:cs="Times New Roman"/>
                <w:strike/>
                <w:color w:val="FF0000"/>
                <w:lang w:val="en-US"/>
              </w:rPr>
            </w:pPr>
            <m:oMathPara>
              <m:oMath>
                <m:f>
                  <m:fPr>
                    <m:type m:val="skw"/>
                    <m:ctrlPr>
                      <w:rPr>
                        <w:rFonts w:ascii="Cambria Math" w:hAnsi="Cambria Math" w:cs="Times New Roman"/>
                        <w:i/>
                        <w:strike/>
                        <w:color w:val="FF0000"/>
                        <w:lang w:val="en-US"/>
                      </w:rPr>
                    </m:ctrlPr>
                  </m:fPr>
                  <m:num>
                    <m:r>
                      <w:rPr>
                        <w:rFonts w:ascii="Cambria Math" w:hAnsi="Cambria Math" w:cs="Times New Roman"/>
                        <w:strike/>
                        <w:color w:val="FF0000"/>
                        <w:lang w:val="en-US"/>
                      </w:rPr>
                      <m:t>d</m:t>
                    </m:r>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num>
                  <m:den>
                    <m:r>
                      <w:rPr>
                        <w:rFonts w:ascii="Cambria Math" w:hAnsi="Cambria Math" w:cs="Times New Roman"/>
                        <w:strike/>
                        <w:color w:val="FF0000"/>
                        <w:lang w:val="en-US"/>
                      </w:rPr>
                      <m:t>dCOP</m:t>
                    </m:r>
                  </m:den>
                </m:f>
                <m:r>
                  <w:rPr>
                    <w:rFonts w:ascii="Cambria Math" w:hAnsi="Cambria Math" w:cs="Times New Roman"/>
                    <w:strike/>
                    <w:color w:val="FF0000"/>
                    <w:lang w:val="en-US"/>
                  </w:rPr>
                  <m:t>= -</m:t>
                </m:r>
                <m:f>
                  <m:fPr>
                    <m:ctrlPr>
                      <w:rPr>
                        <w:rFonts w:ascii="Cambria Math" w:hAnsi="Cambria Math" w:cs="Times New Roman"/>
                        <w:i/>
                        <w:strike/>
                        <w:color w:val="FF0000"/>
                        <w:lang w:val="en-US"/>
                      </w:rPr>
                    </m:ctrlPr>
                  </m:fPr>
                  <m:num>
                    <m:r>
                      <w:rPr>
                        <w:rFonts w:ascii="Cambria Math" w:hAnsi="Cambria Math" w:cs="Times New Roman"/>
                        <w:strike/>
                        <w:color w:val="FF0000"/>
                        <w:lang w:val="en-US"/>
                      </w:rPr>
                      <m:t>1</m:t>
                    </m:r>
                  </m:num>
                  <m:den>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ratio</m:t>
                        </m:r>
                      </m:sub>
                    </m:sSub>
                    <m:sSup>
                      <m:sSupPr>
                        <m:ctrlPr>
                          <w:rPr>
                            <w:rFonts w:ascii="Cambria Math" w:hAnsi="Cambria Math" w:cs="Times New Roman"/>
                            <w:i/>
                            <w:strike/>
                            <w:color w:val="FF0000"/>
                            <w:lang w:val="en-US"/>
                          </w:rPr>
                        </m:ctrlPr>
                      </m:sSupPr>
                      <m:e>
                        <m:d>
                          <m:dPr>
                            <m:ctrlPr>
                              <w:rPr>
                                <w:rFonts w:ascii="Cambria Math" w:hAnsi="Cambria Math" w:cs="Times New Roman"/>
                                <w:i/>
                                <w:strike/>
                                <w:color w:val="FF0000"/>
                                <w:lang w:val="en-US"/>
                              </w:rPr>
                            </m:ctrlPr>
                          </m:dPr>
                          <m:e>
                            <m:r>
                              <w:rPr>
                                <w:rFonts w:ascii="Cambria Math" w:hAnsi="Cambria Math" w:cs="Times New Roman"/>
                                <w:strike/>
                                <w:color w:val="FF0000"/>
                                <w:lang w:val="en-US"/>
                              </w:rPr>
                              <m:t>COP-1</m:t>
                            </m:r>
                          </m:e>
                        </m:d>
                      </m:e>
                      <m:sup>
                        <m:r>
                          <w:rPr>
                            <w:rFonts w:ascii="Cambria Math" w:hAnsi="Cambria Math" w:cs="Times New Roman"/>
                            <w:strike/>
                            <w:color w:val="FF0000"/>
                            <w:lang w:val="en-US"/>
                          </w:rPr>
                          <m:t>2</m:t>
                        </m:r>
                      </m:sup>
                    </m:sSup>
                  </m:den>
                </m:f>
              </m:oMath>
            </m:oMathPara>
          </w:p>
        </w:tc>
        <w:tc>
          <w:tcPr>
            <w:tcW w:w="1880" w:type="dxa"/>
            <w:vAlign w:val="center"/>
          </w:tcPr>
          <w:p w14:paraId="21E8DF70" w14:textId="77777777" w:rsidR="00ED6048" w:rsidRPr="001A18CB" w:rsidRDefault="00ED6048">
            <w:pPr>
              <w:jc w:val="center"/>
              <w:rPr>
                <w:rFonts w:ascii="Times New Roman" w:hAnsi="Times New Roman" w:cs="Times New Roman"/>
                <w:strike/>
                <w:color w:val="FF0000"/>
                <w:lang w:val="en-US"/>
              </w:rPr>
            </w:pPr>
            <w:r w:rsidRPr="001A18CB">
              <w:rPr>
                <w:rFonts w:ascii="Times New Roman" w:hAnsi="Times New Roman" w:cs="Times New Roman"/>
                <w:strike/>
                <w:color w:val="FF0000"/>
                <w:lang w:val="en-US"/>
              </w:rPr>
              <w:t>(4.3)</w:t>
            </w:r>
          </w:p>
        </w:tc>
      </w:tr>
    </w:tbl>
    <w:p w14:paraId="73C5502A" w14:textId="77777777" w:rsidR="00ED6048" w:rsidRPr="001A18CB" w:rsidRDefault="00ED6048" w:rsidP="0062593D">
      <w:pPr>
        <w:tabs>
          <w:tab w:val="left" w:pos="1800"/>
        </w:tabs>
        <w:jc w:val="both"/>
        <w:rPr>
          <w:rFonts w:ascii="Times New Roman" w:eastAsiaTheme="minorEastAsia" w:hAnsi="Times New Roman" w:cs="Times New Roman"/>
          <w:strike/>
          <w:color w:val="FF0000"/>
          <w:lang w:val="en-US"/>
        </w:rPr>
      </w:pPr>
    </w:p>
    <w:p w14:paraId="765AC3B0" w14:textId="0ED67EF2" w:rsidR="00ED6048" w:rsidRPr="001A18CB" w:rsidRDefault="00ED6048" w:rsidP="0062593D">
      <w:pPr>
        <w:tabs>
          <w:tab w:val="left" w:pos="1800"/>
        </w:tabs>
        <w:jc w:val="both"/>
        <w:rPr>
          <w:rFonts w:ascii="Times New Roman" w:eastAsiaTheme="minorEastAsia" w:hAnsi="Times New Roman" w:cs="Times New Roman"/>
          <w:strike/>
          <w:color w:val="FF0000"/>
          <w:lang w:val="en-US"/>
        </w:rPr>
      </w:pPr>
      <w:r w:rsidRPr="001A18CB">
        <w:rPr>
          <w:rFonts w:ascii="Times New Roman" w:eastAsiaTheme="minorEastAsia" w:hAnsi="Times New Roman" w:cs="Times New Roman"/>
          <w:strike/>
          <w:color w:val="FF0000"/>
          <w:lang w:val="en-US"/>
        </w:rPr>
        <w:t xml:space="preserve">From equation 4.3 is clear that </w:t>
      </w:r>
      <m:oMath>
        <m:f>
          <m:fPr>
            <m:type m:val="lin"/>
            <m:ctrlPr>
              <w:rPr>
                <w:rFonts w:ascii="Cambria Math" w:hAnsi="Cambria Math" w:cs="Times New Roman"/>
                <w:i/>
                <w:strike/>
                <w:color w:val="FF0000"/>
                <w:sz w:val="20"/>
                <w:szCs w:val="20"/>
                <w:lang w:val="en-US"/>
              </w:rPr>
            </m:ctrlPr>
          </m:fPr>
          <m:num>
            <m:r>
              <w:rPr>
                <w:rFonts w:ascii="Cambria Math" w:hAnsi="Cambria Math" w:cs="Times New Roman"/>
                <w:strike/>
                <w:color w:val="FF0000"/>
                <w:sz w:val="20"/>
                <w:szCs w:val="20"/>
                <w:lang w:val="en-US"/>
              </w:rPr>
              <m:t>d</m:t>
            </m:r>
            <m:sSub>
              <m:sSubPr>
                <m:ctrlPr>
                  <w:rPr>
                    <w:rFonts w:ascii="Cambria Math" w:hAnsi="Cambria Math" w:cs="Times New Roman"/>
                    <w:i/>
                    <w:strike/>
                    <w:color w:val="FF0000"/>
                    <w:sz w:val="20"/>
                    <w:szCs w:val="20"/>
                    <w:lang w:val="en-US"/>
                  </w:rPr>
                </m:ctrlPr>
              </m:sSubPr>
              <m:e>
                <m:acc>
                  <m:accPr>
                    <m:chr m:val="̇"/>
                    <m:ctrlPr>
                      <w:rPr>
                        <w:rFonts w:ascii="Cambria Math" w:hAnsi="Cambria Math" w:cs="Times New Roman"/>
                        <w:i/>
                        <w:strike/>
                        <w:color w:val="FF0000"/>
                        <w:sz w:val="20"/>
                        <w:szCs w:val="20"/>
                        <w:lang w:val="en-US"/>
                      </w:rPr>
                    </m:ctrlPr>
                  </m:accPr>
                  <m:e>
                    <m:r>
                      <w:rPr>
                        <w:rFonts w:ascii="Cambria Math" w:hAnsi="Cambria Math" w:cs="Times New Roman"/>
                        <w:strike/>
                        <w:color w:val="FF0000"/>
                        <w:sz w:val="20"/>
                        <w:szCs w:val="20"/>
                        <w:lang w:val="en-US"/>
                      </w:rPr>
                      <m:t>m</m:t>
                    </m:r>
                  </m:e>
                </m:acc>
              </m:e>
              <m:sub>
                <m:r>
                  <w:rPr>
                    <w:rFonts w:ascii="Cambria Math" w:hAnsi="Cambria Math" w:cs="Times New Roman"/>
                    <w:strike/>
                    <w:color w:val="FF0000"/>
                    <w:sz w:val="20"/>
                    <w:szCs w:val="20"/>
                    <w:lang w:val="en-US"/>
                  </w:rPr>
                  <m:t>ratio</m:t>
                </m:r>
              </m:sub>
            </m:sSub>
          </m:num>
          <m:den>
            <m:r>
              <w:rPr>
                <w:rFonts w:ascii="Cambria Math" w:hAnsi="Cambria Math" w:cs="Times New Roman"/>
                <w:strike/>
                <w:color w:val="FF0000"/>
                <w:sz w:val="20"/>
                <w:szCs w:val="20"/>
                <w:lang w:val="en-US"/>
              </w:rPr>
              <m:t>dCOP</m:t>
            </m:r>
          </m:den>
        </m:f>
        <m:r>
          <w:rPr>
            <w:rFonts w:ascii="Cambria Math" w:eastAsiaTheme="minorEastAsia" w:hAnsi="Cambria Math" w:cs="Times New Roman"/>
            <w:strike/>
            <w:color w:val="FF0000"/>
            <w:sz w:val="20"/>
            <w:szCs w:val="20"/>
            <w:lang w:val="en-US"/>
          </w:rPr>
          <m:t xml:space="preserve"> </m:t>
        </m:r>
      </m:oMath>
      <w:r w:rsidRPr="001A18CB">
        <w:rPr>
          <w:rFonts w:ascii="Times New Roman" w:eastAsiaTheme="minorEastAsia" w:hAnsi="Times New Roman" w:cs="Times New Roman"/>
          <w:strike/>
          <w:color w:val="FF0000"/>
          <w:lang w:val="en-US"/>
        </w:rPr>
        <w:t xml:space="preserve"> is negative if </w:t>
      </w:r>
      <m:oMath>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ratio</m:t>
            </m:r>
          </m:sub>
        </m:sSub>
      </m:oMath>
      <w:r w:rsidRPr="001A18CB">
        <w:rPr>
          <w:rFonts w:ascii="Times New Roman" w:eastAsiaTheme="minorEastAsia" w:hAnsi="Times New Roman" w:cs="Times New Roman"/>
          <w:strike/>
          <w:color w:val="FF0000"/>
          <w:lang w:val="en-US"/>
        </w:rPr>
        <w:t xml:space="preserve"> is positive. What </w:t>
      </w:r>
      <w:r w:rsidR="004B316C" w:rsidRPr="001A18CB">
        <w:rPr>
          <w:rFonts w:ascii="Times New Roman" w:eastAsiaTheme="minorEastAsia" w:hAnsi="Times New Roman" w:cs="Times New Roman"/>
          <w:strike/>
          <w:color w:val="FF0000"/>
          <w:lang w:val="en-US"/>
        </w:rPr>
        <w:t>was obtained</w:t>
      </w:r>
      <w:r w:rsidR="004A5FB1" w:rsidRPr="001A18CB">
        <w:rPr>
          <w:rFonts w:ascii="Times New Roman" w:eastAsiaTheme="minorEastAsia" w:hAnsi="Times New Roman" w:cs="Times New Roman"/>
          <w:strike/>
          <w:color w:val="FF0000"/>
          <w:lang w:val="en-US"/>
        </w:rPr>
        <w:t xml:space="preserve"> for water-based systems</w:t>
      </w:r>
      <w:r w:rsidRPr="001A18CB">
        <w:rPr>
          <w:rFonts w:ascii="Times New Roman" w:eastAsiaTheme="minorEastAsia" w:hAnsi="Times New Roman" w:cs="Times New Roman"/>
          <w:strike/>
          <w:color w:val="FF0000"/>
          <w:lang w:val="en-US"/>
        </w:rPr>
        <w:t xml:space="preserve"> is not valid for the CO</w:t>
      </w:r>
      <w:r w:rsidRPr="001A18CB">
        <w:rPr>
          <w:rFonts w:ascii="Times New Roman" w:eastAsiaTheme="minorEastAsia" w:hAnsi="Times New Roman" w:cs="Times New Roman"/>
          <w:strike/>
          <w:color w:val="FF0000"/>
          <w:vertAlign w:val="subscript"/>
          <w:lang w:val="en-US"/>
        </w:rPr>
        <w:t>2</w:t>
      </w:r>
      <w:r w:rsidRPr="001A18CB">
        <w:rPr>
          <w:rFonts w:ascii="Times New Roman" w:eastAsiaTheme="minorEastAsia" w:hAnsi="Times New Roman" w:cs="Times New Roman"/>
          <w:strike/>
          <w:color w:val="FF0000"/>
          <w:lang w:val="en-US"/>
        </w:rPr>
        <w:t xml:space="preserve">-based </w:t>
      </w:r>
      <w:r w:rsidR="004A5FB1" w:rsidRPr="001A18CB">
        <w:rPr>
          <w:rFonts w:ascii="Times New Roman" w:eastAsiaTheme="minorEastAsia" w:hAnsi="Times New Roman" w:cs="Times New Roman"/>
          <w:strike/>
          <w:color w:val="FF0000"/>
          <w:lang w:val="en-US"/>
        </w:rPr>
        <w:t>ones</w:t>
      </w:r>
      <w:r w:rsidRPr="001A18CB">
        <w:rPr>
          <w:rFonts w:ascii="Times New Roman" w:eastAsiaTheme="minorEastAsia" w:hAnsi="Times New Roman" w:cs="Times New Roman"/>
          <w:strike/>
          <w:color w:val="FF0000"/>
          <w:lang w:val="en-US"/>
        </w:rPr>
        <w:t xml:space="preserve"> as the presence of a cooler that discharge</w:t>
      </w:r>
      <w:r w:rsidR="004A5FB1" w:rsidRPr="001A18CB">
        <w:rPr>
          <w:rFonts w:ascii="Times New Roman" w:eastAsiaTheme="minorEastAsia" w:hAnsi="Times New Roman" w:cs="Times New Roman"/>
          <w:strike/>
          <w:color w:val="FF0000"/>
          <w:lang w:val="en-US"/>
        </w:rPr>
        <w:t>s</w:t>
      </w:r>
      <w:r w:rsidRPr="001A18CB">
        <w:rPr>
          <w:rFonts w:ascii="Times New Roman" w:eastAsiaTheme="minorEastAsia" w:hAnsi="Times New Roman" w:cs="Times New Roman"/>
          <w:strike/>
          <w:color w:val="FF0000"/>
          <w:lang w:val="en-US"/>
        </w:rPr>
        <w:t xml:space="preserve"> part of the heat to enhance the thermosyphon effect ma</w:t>
      </w:r>
      <w:r w:rsidR="004A5FB1" w:rsidRPr="001A18CB">
        <w:rPr>
          <w:rFonts w:ascii="Times New Roman" w:eastAsiaTheme="minorEastAsia" w:hAnsi="Times New Roman" w:cs="Times New Roman"/>
          <w:strike/>
          <w:color w:val="FF0000"/>
          <w:lang w:val="en-US"/>
        </w:rPr>
        <w:t>k</w:t>
      </w:r>
      <w:r w:rsidRPr="001A18CB">
        <w:rPr>
          <w:rFonts w:ascii="Times New Roman" w:eastAsiaTheme="minorEastAsia" w:hAnsi="Times New Roman" w:cs="Times New Roman"/>
          <w:strike/>
          <w:color w:val="FF0000"/>
          <w:lang w:val="en-US"/>
        </w:rPr>
        <w:t>e</w:t>
      </w:r>
      <w:r w:rsidR="004A5FB1" w:rsidRPr="001A18CB">
        <w:rPr>
          <w:rFonts w:ascii="Times New Roman" w:eastAsiaTheme="minorEastAsia" w:hAnsi="Times New Roman" w:cs="Times New Roman"/>
          <w:strike/>
          <w:color w:val="FF0000"/>
          <w:lang w:val="en-US"/>
        </w:rPr>
        <w:t>s</w:t>
      </w:r>
      <w:r w:rsidRPr="001A18CB">
        <w:rPr>
          <w:rFonts w:ascii="Times New Roman" w:eastAsiaTheme="minorEastAsia" w:hAnsi="Times New Roman" w:cs="Times New Roman"/>
          <w:strike/>
          <w:color w:val="FF0000"/>
          <w:lang w:val="en-US"/>
        </w:rPr>
        <w:t xml:space="preserve"> eq. 4.1 untrue.</w:t>
      </w:r>
    </w:p>
    <w:p w14:paraId="04FBA2D1" w14:textId="734276FF" w:rsidR="00ED6048" w:rsidRPr="001A18CB" w:rsidRDefault="35DBB0E0" w:rsidP="002D3699">
      <w:pPr>
        <w:tabs>
          <w:tab w:val="left" w:pos="1800"/>
        </w:tabs>
        <w:jc w:val="center"/>
        <w:rPr>
          <w:strike/>
          <w:color w:val="FF0000"/>
        </w:rPr>
      </w:pPr>
      <w:r w:rsidRPr="001A18CB">
        <w:rPr>
          <w:strike/>
          <w:noProof/>
          <w:color w:val="FF0000"/>
        </w:rPr>
        <w:lastRenderedPageBreak/>
        <w:drawing>
          <wp:inline distT="0" distB="0" distL="0" distR="0" wp14:anchorId="11859789" wp14:editId="33BFCDC9">
            <wp:extent cx="5014913" cy="3343275"/>
            <wp:effectExtent l="0" t="0" r="0" b="0"/>
            <wp:docPr id="518389190" name="Immagine 51838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5231" cy="3343487"/>
                    </a:xfrm>
                    <a:prstGeom prst="rect">
                      <a:avLst/>
                    </a:prstGeom>
                  </pic:spPr>
                </pic:pic>
              </a:graphicData>
            </a:graphic>
          </wp:inline>
        </w:drawing>
      </w:r>
    </w:p>
    <w:p w14:paraId="290F418A" w14:textId="5FA053E5" w:rsidR="00ED6048" w:rsidRPr="001A18CB" w:rsidRDefault="00ED6048" w:rsidP="00ED6048">
      <w:pPr>
        <w:pStyle w:val="Didascalia"/>
        <w:spacing w:before="0"/>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t xml:space="preserve">Figure 6 – COP and </w:t>
      </w:r>
      <w:proofErr w:type="spellStart"/>
      <w:r w:rsidRPr="001A18CB">
        <w:rPr>
          <w:rFonts w:ascii="Times New Roman" w:hAnsi="Times New Roman" w:cs="Times New Roman"/>
          <w:strike/>
          <w:color w:val="FF0000"/>
          <w:lang w:val="en-US"/>
        </w:rPr>
        <w:t>m</w:t>
      </w:r>
      <w:r w:rsidRPr="001A18CB">
        <w:rPr>
          <w:rFonts w:ascii="Times New Roman" w:hAnsi="Times New Roman" w:cs="Times New Roman"/>
          <w:strike/>
          <w:color w:val="FF0000"/>
          <w:vertAlign w:val="subscript"/>
          <w:lang w:val="en-US"/>
        </w:rPr>
        <w:t>ratio</w:t>
      </w:r>
      <w:proofErr w:type="spellEnd"/>
      <w:r w:rsidRPr="001A18CB">
        <w:rPr>
          <w:rFonts w:ascii="Times New Roman" w:hAnsi="Times New Roman" w:cs="Times New Roman"/>
          <w:strike/>
          <w:color w:val="FF0000"/>
          <w:lang w:val="en-US"/>
        </w:rPr>
        <w:t xml:space="preserve"> for different system configurations considering an </w:t>
      </w:r>
      <w:bookmarkStart w:id="9" w:name="_Hlk116037428"/>
      <w:r w:rsidRPr="001A18CB">
        <w:rPr>
          <w:rFonts w:ascii="Times New Roman" w:hAnsi="Times New Roman" w:cs="Times New Roman"/>
          <w:strike/>
          <w:color w:val="FF0000"/>
          <w:lang w:val="en-US"/>
        </w:rPr>
        <w:t>800m depth well and 90°C rock temperature</w:t>
      </w:r>
      <w:bookmarkEnd w:id="9"/>
      <w:r w:rsidRPr="001A18CB">
        <w:rPr>
          <w:rFonts w:ascii="Times New Roman" w:hAnsi="Times New Roman" w:cs="Times New Roman"/>
          <w:strike/>
          <w:color w:val="FF0000"/>
          <w:lang w:val="en-US"/>
        </w:rPr>
        <w:t>: A) sCO</w:t>
      </w:r>
      <w:r w:rsidRPr="001A18CB">
        <w:rPr>
          <w:rFonts w:ascii="Times New Roman" w:hAnsi="Times New Roman" w:cs="Times New Roman"/>
          <w:strike/>
          <w:color w:val="FF0000"/>
          <w:vertAlign w:val="subscript"/>
          <w:lang w:val="en-US"/>
        </w:rPr>
        <w:t>2</w:t>
      </w:r>
      <w:r w:rsidRPr="001A18CB">
        <w:rPr>
          <w:rFonts w:ascii="Times New Roman" w:hAnsi="Times New Roman" w:cs="Times New Roman"/>
          <w:strike/>
          <w:color w:val="FF0000"/>
          <w:lang w:val="en-US"/>
        </w:rPr>
        <w:t xml:space="preserve"> direct HTHP powered by an electric motor (figure 1.a). B) Direct Water HTHP (figure 1.</w:t>
      </w:r>
      <w:r w:rsidR="006E6074" w:rsidRPr="001A18CB">
        <w:rPr>
          <w:rFonts w:ascii="Times New Roman" w:hAnsi="Times New Roman" w:cs="Times New Roman"/>
          <w:strike/>
          <w:color w:val="FF0000"/>
          <w:lang w:val="en-US"/>
        </w:rPr>
        <w:t>c</w:t>
      </w:r>
      <w:r w:rsidRPr="001A18CB">
        <w:rPr>
          <w:rFonts w:ascii="Times New Roman" w:hAnsi="Times New Roman" w:cs="Times New Roman"/>
          <w:strike/>
          <w:color w:val="FF0000"/>
          <w:lang w:val="en-US"/>
        </w:rPr>
        <w:t xml:space="preserve">). C) </w:t>
      </w:r>
      <w:r w:rsidRPr="001A18CB">
        <w:rPr>
          <w:rFonts w:ascii="Times New Roman" w:hAnsi="Times New Roman" w:cs="Times New Roman"/>
          <w:i w:val="0"/>
          <w:iCs w:val="0"/>
          <w:strike/>
          <w:color w:val="FF0000"/>
          <w:lang w:val="en-US"/>
        </w:rPr>
        <w:t>Indirect ORC heat pump</w:t>
      </w:r>
      <w:r w:rsidRPr="001A18CB">
        <w:rPr>
          <w:rFonts w:ascii="Times New Roman" w:hAnsi="Times New Roman" w:cs="Times New Roman"/>
          <w:strike/>
          <w:color w:val="FF0000"/>
          <w:lang w:val="en-US"/>
        </w:rPr>
        <w:t xml:space="preserve"> with n-Pentane as ORC fluid (figure 1.</w:t>
      </w:r>
      <w:r w:rsidR="006E6074" w:rsidRPr="001A18CB">
        <w:rPr>
          <w:rFonts w:ascii="Times New Roman" w:hAnsi="Times New Roman" w:cs="Times New Roman"/>
          <w:strike/>
          <w:color w:val="FF0000"/>
          <w:lang w:val="en-US"/>
        </w:rPr>
        <w:t>b</w:t>
      </w:r>
      <w:r w:rsidRPr="001A18CB">
        <w:rPr>
          <w:rFonts w:ascii="Times New Roman" w:hAnsi="Times New Roman" w:cs="Times New Roman"/>
          <w:strike/>
          <w:color w:val="FF0000"/>
          <w:lang w:val="en-US"/>
        </w:rPr>
        <w:t xml:space="preserve">). D) </w:t>
      </w:r>
      <w:r w:rsidRPr="001A18CB">
        <w:rPr>
          <w:rFonts w:ascii="Times New Roman" w:hAnsi="Times New Roman" w:cs="Times New Roman"/>
          <w:i w:val="0"/>
          <w:iCs w:val="0"/>
          <w:strike/>
          <w:color w:val="FF0000"/>
          <w:lang w:val="en-US"/>
        </w:rPr>
        <w:t>Indirect ORC heat pump</w:t>
      </w:r>
      <w:r w:rsidRPr="001A18CB">
        <w:rPr>
          <w:rFonts w:ascii="Times New Roman" w:hAnsi="Times New Roman" w:cs="Times New Roman"/>
          <w:strike/>
          <w:color w:val="FF0000"/>
          <w:lang w:val="en-US"/>
        </w:rPr>
        <w:t xml:space="preserve"> with Water as ORC fluid (figure 1.</w:t>
      </w:r>
      <w:r w:rsidR="006E6074" w:rsidRPr="001A18CB">
        <w:rPr>
          <w:rFonts w:ascii="Times New Roman" w:hAnsi="Times New Roman" w:cs="Times New Roman"/>
          <w:strike/>
          <w:color w:val="FF0000"/>
          <w:lang w:val="en-US"/>
        </w:rPr>
        <w:t>b</w:t>
      </w:r>
      <w:r w:rsidRPr="001A18CB">
        <w:rPr>
          <w:rFonts w:ascii="Times New Roman" w:hAnsi="Times New Roman" w:cs="Times New Roman"/>
          <w:strike/>
          <w:color w:val="FF0000"/>
          <w:lang w:val="en-US"/>
        </w:rPr>
        <w:t>).</w:t>
      </w:r>
    </w:p>
    <w:p w14:paraId="061CE897" w14:textId="7ABD169D" w:rsidR="008B60EB" w:rsidRPr="00883DA9" w:rsidRDefault="008B60EB" w:rsidP="00654951">
      <w:pPr>
        <w:pStyle w:val="Titolo2"/>
        <w:numPr>
          <w:ilvl w:val="0"/>
          <w:numId w:val="16"/>
        </w:numPr>
        <w:rPr>
          <w:rFonts w:ascii="Times New Roman" w:hAnsi="Times New Roman" w:cs="Times New Roman"/>
          <w:lang w:val="en-US"/>
        </w:rPr>
      </w:pPr>
      <w:r w:rsidRPr="00883DA9">
        <w:rPr>
          <w:rFonts w:ascii="Times New Roman" w:hAnsi="Times New Roman" w:cs="Times New Roman"/>
          <w:lang w:val="en-US"/>
        </w:rPr>
        <w:t>Standalone sCO</w:t>
      </w:r>
      <w:r w:rsidRPr="00654951">
        <w:rPr>
          <w:rFonts w:ascii="Times New Roman" w:hAnsi="Times New Roman" w:cs="Times New Roman"/>
          <w:lang w:val="en-US"/>
        </w:rPr>
        <w:t>2</w:t>
      </w:r>
      <w:r w:rsidRPr="00883DA9">
        <w:rPr>
          <w:rFonts w:ascii="Times New Roman" w:hAnsi="Times New Roman" w:cs="Times New Roman"/>
          <w:lang w:val="en-US"/>
        </w:rPr>
        <w:t xml:space="preserve"> HTHP </w:t>
      </w:r>
      <w:r w:rsidR="004B316C" w:rsidRPr="00883DA9">
        <w:rPr>
          <w:rFonts w:ascii="Times New Roman" w:hAnsi="Times New Roman" w:cs="Times New Roman"/>
          <w:lang w:val="en-US"/>
        </w:rPr>
        <w:t>behavior</w:t>
      </w:r>
    </w:p>
    <w:p w14:paraId="1E13A51A" w14:textId="373272A2" w:rsidR="008B60EB" w:rsidRPr="00883DA9" w:rsidRDefault="008B60EB" w:rsidP="008B60EB">
      <w:pPr>
        <w:tabs>
          <w:tab w:val="left" w:pos="1800"/>
        </w:tabs>
        <w:jc w:val="both"/>
        <w:rPr>
          <w:rFonts w:ascii="Times New Roman" w:eastAsiaTheme="minorEastAsia" w:hAnsi="Times New Roman" w:cs="Times New Roman"/>
          <w:lang w:val="en-US"/>
        </w:rPr>
      </w:pPr>
      <w:r w:rsidRPr="00883DA9">
        <w:rPr>
          <w:rFonts w:ascii="Times New Roman" w:hAnsi="Times New Roman" w:cs="Times New Roman"/>
          <w:lang w:val="en-US"/>
        </w:rPr>
        <w:t xml:space="preserve">Figure 7 shows the </w:t>
      </w:r>
      <w:r w:rsidR="004B316C" w:rsidRPr="00883DA9">
        <w:rPr>
          <w:rFonts w:ascii="Times New Roman" w:hAnsi="Times New Roman" w:cs="Times New Roman"/>
          <w:lang w:val="en-US"/>
        </w:rPr>
        <w:t>behavior</w:t>
      </w:r>
      <w:r w:rsidRPr="00883DA9">
        <w:rPr>
          <w:rFonts w:ascii="Times New Roman" w:hAnsi="Times New Roman" w:cs="Times New Roman"/>
          <w:lang w:val="en-US"/>
        </w:rPr>
        <w:t xml:space="preserve"> of the standalone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system for the same condition</w:t>
      </w:r>
      <w:r w:rsidR="02863958" w:rsidRPr="00883DA9">
        <w:rPr>
          <w:rFonts w:ascii="Times New Roman" w:hAnsi="Times New Roman" w:cs="Times New Roman"/>
          <w:lang w:val="en-US"/>
        </w:rPr>
        <w:t>s</w:t>
      </w:r>
      <w:r w:rsidRPr="00883DA9">
        <w:rPr>
          <w:rFonts w:ascii="Times New Roman" w:hAnsi="Times New Roman" w:cs="Times New Roman"/>
          <w:lang w:val="en-US"/>
        </w:rPr>
        <w:t xml:space="preserve"> considered for the other systems </w:t>
      </w:r>
      <w:r w:rsidRPr="00883DA9">
        <w:rPr>
          <w:rFonts w:ascii="Times New Roman" w:hAnsi="Times New Roman" w:cs="Times New Roman"/>
          <w:i/>
          <w:iCs/>
          <w:lang w:val="en-US"/>
        </w:rPr>
        <w:t>(800m depth well and 90°C rock temperature)</w:t>
      </w:r>
      <w:r w:rsidRPr="00883DA9">
        <w:rPr>
          <w:rFonts w:ascii="Times New Roman" w:hAnsi="Times New Roman" w:cs="Times New Roman"/>
          <w:lang w:val="en-US"/>
        </w:rPr>
        <w:t xml:space="preserve">. Density </w:t>
      </w:r>
      <w:r w:rsidR="10466A38" w:rsidRPr="00883DA9">
        <w:rPr>
          <w:rFonts w:ascii="Times New Roman" w:hAnsi="Times New Roman" w:cs="Times New Roman"/>
          <w:lang w:val="en-US"/>
        </w:rPr>
        <w:t>was</w:t>
      </w:r>
      <w:r w:rsidRPr="00883DA9">
        <w:rPr>
          <w:rFonts w:ascii="Times New Roman" w:hAnsi="Times New Roman" w:cs="Times New Roman"/>
          <w:lang w:val="en-US"/>
        </w:rPr>
        <w:t xml:space="preserve"> used instead of pressure in optimizing the input condition of the BHE for stability reason</w:t>
      </w:r>
      <w:r w:rsidR="004A5FB1" w:rsidRPr="00883DA9">
        <w:rPr>
          <w:rFonts w:ascii="Times New Roman" w:hAnsi="Times New Roman" w:cs="Times New Roman"/>
          <w:lang w:val="en-US"/>
        </w:rPr>
        <w:t>s</w:t>
      </w:r>
      <w:r w:rsidRPr="00883DA9">
        <w:rPr>
          <w:rFonts w:ascii="Times New Roman" w:hAnsi="Times New Roman" w:cs="Times New Roman"/>
          <w:lang w:val="en-US"/>
        </w:rPr>
        <w:t xml:space="preserve">, but the two parameters are related. A clear optimum can be identified for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eastAsiaTheme="minorEastAsia" w:hAnsi="Times New Roman" w:cs="Times New Roman"/>
          <w:lang w:val="en-US"/>
        </w:rPr>
        <w:t xml:space="preserve"> for </w:t>
      </w:r>
      <m:oMath>
        <m:sSub>
          <m:sSubPr>
            <m:ctrlPr>
              <w:rPr>
                <w:rFonts w:ascii="Cambria Math" w:hAnsi="Cambria Math" w:cs="Times New Roman"/>
                <w:i/>
                <w:lang w:val="en-US"/>
              </w:rPr>
            </m:ctrlPr>
          </m:sSubPr>
          <m:e>
            <m:r>
              <w:rPr>
                <w:rFonts w:ascii="Cambria Math" w:hAnsi="Cambria Math" w:cs="Times New Roman"/>
                <w:lang w:val="en-US"/>
              </w:rPr>
              <m:t>rho</m:t>
            </m:r>
          </m:e>
          <m:sub>
            <m:r>
              <w:rPr>
                <w:rFonts w:ascii="Cambria Math" w:hAnsi="Cambria Math" w:cs="Times New Roman"/>
                <w:lang w:val="en-US"/>
              </w:rPr>
              <m:t>in</m:t>
            </m:r>
          </m:sub>
        </m:sSub>
        <m:r>
          <w:rPr>
            <w:rFonts w:ascii="Cambria Math" w:hAnsi="Cambria Math" w:cs="Times New Roman"/>
            <w:lang w:val="en-US"/>
          </w:rPr>
          <m:t>≈600 kg/</m:t>
        </m:r>
        <m:sSup>
          <m:sSupPr>
            <m:ctrlPr>
              <w:rPr>
                <w:rFonts w:ascii="Cambria Math" w:hAnsi="Cambria Math" w:cs="Times New Roman"/>
                <w:i/>
                <w:lang w:val="en-US"/>
              </w:rPr>
            </m:ctrlPr>
          </m:sSupPr>
          <m:e>
            <m:r>
              <w:rPr>
                <w:rFonts w:ascii="Cambria Math" w:hAnsi="Cambria Math" w:cs="Times New Roman"/>
                <w:lang w:val="en-US"/>
              </w:rPr>
              <m:t>m</m:t>
            </m:r>
          </m:e>
          <m:sup>
            <m:r>
              <w:rPr>
                <w:rFonts w:ascii="Cambria Math" w:hAnsi="Cambria Math" w:cs="Times New Roman"/>
                <w:lang w:val="en-US"/>
              </w:rPr>
              <m:t>3</m:t>
            </m:r>
          </m:sup>
        </m:sSup>
      </m:oMath>
      <w:r w:rsidRPr="00883DA9">
        <w:rPr>
          <w:rFonts w:ascii="Times New Roman" w:eastAsiaTheme="minorEastAsia" w:hAnsi="Times New Roman" w:cs="Times New Roman"/>
          <w:lang w:val="en-US"/>
        </w:rPr>
        <w:t xml:space="preserve">. Unfortunately for this configuration the expected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eastAsiaTheme="minorEastAsia" w:hAnsi="Times New Roman" w:cs="Times New Roman"/>
          <w:lang w:val="en-US"/>
        </w:rPr>
        <w:t xml:space="preserve"> is extremely low even at the optimum. </w:t>
      </w:r>
      <w:r w:rsidR="004A5FB1" w:rsidRPr="00883DA9">
        <w:rPr>
          <w:rFonts w:ascii="Times New Roman" w:eastAsiaTheme="minorEastAsia" w:hAnsi="Times New Roman" w:cs="Times New Roman"/>
          <w:lang w:val="en-US"/>
        </w:rPr>
        <w:t>T</w:t>
      </w:r>
      <w:r w:rsidRPr="00883DA9">
        <w:rPr>
          <w:rFonts w:ascii="Times New Roman" w:eastAsiaTheme="minorEastAsia" w:hAnsi="Times New Roman" w:cs="Times New Roman"/>
          <w:lang w:val="en-US"/>
        </w:rPr>
        <w:t xml:space="preserve">able </w:t>
      </w:r>
      <w:r w:rsidR="004A5FB1" w:rsidRPr="00883DA9">
        <w:rPr>
          <w:rFonts w:ascii="Times New Roman" w:eastAsiaTheme="minorEastAsia" w:hAnsi="Times New Roman" w:cs="Times New Roman"/>
          <w:lang w:val="en-US"/>
        </w:rPr>
        <w:t>7</w:t>
      </w:r>
      <w:r w:rsidRPr="00883DA9">
        <w:rPr>
          <w:rFonts w:ascii="Times New Roman" w:eastAsiaTheme="minorEastAsia" w:hAnsi="Times New Roman" w:cs="Times New Roman"/>
          <w:lang w:val="en-US"/>
        </w:rPr>
        <w:t xml:space="preserve"> </w:t>
      </w:r>
      <w:r w:rsidR="004A5FB1" w:rsidRPr="00883DA9">
        <w:rPr>
          <w:rFonts w:ascii="Times New Roman" w:eastAsiaTheme="minorEastAsia" w:hAnsi="Times New Roman" w:cs="Times New Roman"/>
          <w:lang w:val="en-US"/>
        </w:rPr>
        <w:t>displays</w:t>
      </w:r>
      <w:r w:rsidRPr="00883DA9">
        <w:rPr>
          <w:rFonts w:ascii="Times New Roman" w:eastAsiaTheme="minorEastAsia" w:hAnsi="Times New Roman" w:cs="Times New Roman"/>
          <w:lang w:val="en-US"/>
        </w:rPr>
        <w:t xml:space="preserve"> the expected </w:t>
      </w:r>
      <w:r w:rsidR="004A5FB1" w:rsidRPr="00883DA9">
        <w:rPr>
          <w:rFonts w:ascii="Times New Roman" w:eastAsiaTheme="minorEastAsia" w:hAnsi="Times New Roman" w:cs="Times New Roman"/>
          <w:lang w:val="en-US"/>
        </w:rPr>
        <w:t xml:space="preserve">values of </w:t>
      </w:r>
      <w:r w:rsidRPr="00883DA9">
        <w:rPr>
          <w:rFonts w:ascii="Times New Roman" w:eastAsiaTheme="minorEastAsia" w:hAnsi="Times New Roman" w:cs="Times New Roman"/>
          <w:lang w:val="en-US"/>
        </w:rPr>
        <w:t>flow rate</w:t>
      </w:r>
      <w:r w:rsidR="004A5FB1" w:rsidRPr="00883DA9">
        <w:rPr>
          <w:rFonts w:ascii="Times New Roman" w:eastAsiaTheme="minorEastAsia" w:hAnsi="Times New Roman" w:cs="Times New Roman"/>
          <w:lang w:val="en-US"/>
        </w:rPr>
        <w:t>s</w:t>
      </w:r>
      <w:r w:rsidRPr="00883DA9">
        <w:rPr>
          <w:rFonts w:ascii="Times New Roman" w:eastAsiaTheme="minorEastAsia" w:hAnsi="Times New Roman" w:cs="Times New Roman"/>
          <w:lang w:val="en-US"/>
        </w:rPr>
        <w:t xml:space="preserve"> needed </w:t>
      </w:r>
      <w:r w:rsidR="004A5FB1" w:rsidRPr="00883DA9">
        <w:rPr>
          <w:rFonts w:ascii="Times New Roman" w:eastAsiaTheme="minorEastAsia" w:hAnsi="Times New Roman" w:cs="Times New Roman"/>
          <w:lang w:val="en-US"/>
        </w:rPr>
        <w:t xml:space="preserve">in the well </w:t>
      </w:r>
      <w:r w:rsidRPr="00883DA9">
        <w:rPr>
          <w:rFonts w:ascii="Times New Roman" w:eastAsiaTheme="minorEastAsia" w:hAnsi="Times New Roman" w:cs="Times New Roman"/>
          <w:lang w:val="en-US"/>
        </w:rPr>
        <w:t>to produce 1kg/s</w:t>
      </w:r>
      <w:r w:rsidR="001D7FDC" w:rsidRPr="00883DA9">
        <w:rPr>
          <w:rFonts w:ascii="Times New Roman" w:eastAsiaTheme="minorEastAsia" w:hAnsi="Times New Roman" w:cs="Times New Roman"/>
          <w:lang w:val="en-US"/>
        </w:rPr>
        <w:t xml:space="preserve"> </w:t>
      </w:r>
      <w:r w:rsidRPr="00883DA9">
        <w:rPr>
          <w:rFonts w:ascii="Times New Roman" w:eastAsiaTheme="minorEastAsia" w:hAnsi="Times New Roman" w:cs="Times New Roman"/>
          <w:lang w:val="en-US"/>
        </w:rPr>
        <w:t>of steam</w:t>
      </w:r>
      <w:r w:rsidR="001D7FDC" w:rsidRPr="00883DA9">
        <w:rPr>
          <w:rFonts w:ascii="Times New Roman" w:eastAsiaTheme="minorEastAsia" w:hAnsi="Times New Roman" w:cs="Times New Roman"/>
          <w:lang w:val="en-US"/>
        </w:rPr>
        <w:t>, for the sake of</w:t>
      </w:r>
      <w:r w:rsidRPr="00883DA9">
        <w:rPr>
          <w:rFonts w:ascii="Times New Roman" w:eastAsiaTheme="minorEastAsia" w:hAnsi="Times New Roman" w:cs="Times New Roman"/>
          <w:lang w:val="en-US"/>
        </w:rPr>
        <w:t xml:space="preserve"> clari</w:t>
      </w:r>
      <w:r w:rsidR="001D7FDC" w:rsidRPr="00883DA9">
        <w:rPr>
          <w:rFonts w:ascii="Times New Roman" w:eastAsiaTheme="minorEastAsia" w:hAnsi="Times New Roman" w:cs="Times New Roman"/>
          <w:lang w:val="en-US"/>
        </w:rPr>
        <w:t>t</w:t>
      </w:r>
      <w:r w:rsidRPr="00883DA9">
        <w:rPr>
          <w:rFonts w:ascii="Times New Roman" w:eastAsiaTheme="minorEastAsia" w:hAnsi="Times New Roman" w:cs="Times New Roman"/>
          <w:lang w:val="en-US"/>
        </w:rPr>
        <w:t>y</w:t>
      </w:r>
      <w:r w:rsidR="001D7FDC" w:rsidRPr="00883DA9">
        <w:rPr>
          <w:rFonts w:ascii="Times New Roman" w:eastAsiaTheme="minorEastAsia" w:hAnsi="Times New Roman" w:cs="Times New Roman"/>
          <w:lang w:val="en-US"/>
        </w:rPr>
        <w:t>.</w:t>
      </w:r>
    </w:p>
    <w:p w14:paraId="72B18B6B" w14:textId="77777777" w:rsidR="008B60EB" w:rsidRPr="00883DA9" w:rsidRDefault="008B60EB" w:rsidP="008B60EB">
      <w:pPr>
        <w:pStyle w:val="PSTableCaption"/>
        <w:jc w:val="center"/>
        <w:rPr>
          <w:lang w:val="en-US"/>
        </w:rPr>
      </w:pPr>
      <w:r w:rsidRPr="00883DA9">
        <w:rPr>
          <w:b/>
          <w:lang w:val="en-US"/>
        </w:rPr>
        <w:t xml:space="preserve">Table 7. </w:t>
      </w:r>
      <w:r w:rsidRPr="00883DA9">
        <w:rPr>
          <w:lang w:val="en-US"/>
        </w:rPr>
        <w:t xml:space="preserve"> Well flow rate to produce 1kg/s of steam in optimal condition </w:t>
      </w:r>
    </w:p>
    <w:p w14:paraId="203E71D2" w14:textId="77777777" w:rsidR="008B60EB" w:rsidRPr="00883DA9" w:rsidRDefault="008B60EB" w:rsidP="008B60EB">
      <w:pPr>
        <w:pStyle w:val="PSTableCaption"/>
        <w:jc w:val="center"/>
        <w:rPr>
          <w:sz w:val="18"/>
          <w:szCs w:val="16"/>
          <w:lang w:val="en-US"/>
        </w:rPr>
      </w:pPr>
      <w:r w:rsidRPr="00883DA9">
        <w:rPr>
          <w:sz w:val="18"/>
          <w:szCs w:val="16"/>
          <w:lang w:val="en-US"/>
        </w:rPr>
        <w:t>(800m depth well and 90°C rock temperature)</w:t>
      </w:r>
    </w:p>
    <w:tbl>
      <w:tblPr>
        <w:tblW w:w="3188" w:type="pct"/>
        <w:jc w:val="center"/>
        <w:tblLook w:val="01E0" w:firstRow="1" w:lastRow="1" w:firstColumn="1" w:lastColumn="1" w:noHBand="0" w:noVBand="0"/>
      </w:tblPr>
      <w:tblGrid>
        <w:gridCol w:w="3176"/>
        <w:gridCol w:w="2969"/>
      </w:tblGrid>
      <w:tr w:rsidR="008B60EB" w:rsidRPr="00883DA9" w14:paraId="66618387" w14:textId="77777777">
        <w:trPr>
          <w:trHeight w:val="308"/>
          <w:jc w:val="center"/>
        </w:trPr>
        <w:tc>
          <w:tcPr>
            <w:tcW w:w="2584" w:type="pct"/>
            <w:tcBorders>
              <w:top w:val="single" w:sz="4" w:space="0" w:color="auto"/>
              <w:left w:val="nil"/>
              <w:bottom w:val="single" w:sz="4" w:space="0" w:color="auto"/>
              <w:right w:val="nil"/>
            </w:tcBorders>
            <w:tcMar>
              <w:left w:w="28" w:type="dxa"/>
              <w:right w:w="28" w:type="dxa"/>
            </w:tcMar>
            <w:vAlign w:val="center"/>
          </w:tcPr>
          <w:p w14:paraId="16A15923" w14:textId="77777777" w:rsidR="008B60EB" w:rsidRPr="00883DA9" w:rsidRDefault="008B60EB">
            <w:pPr>
              <w:pStyle w:val="PSTableText"/>
              <w:rPr>
                <w:rFonts w:ascii="Times New Roman" w:hAnsi="Times New Roman"/>
                <w:b/>
                <w:bCs/>
                <w:lang w:val="en-US"/>
              </w:rPr>
            </w:pPr>
            <w:r w:rsidRPr="00883DA9">
              <w:rPr>
                <w:rFonts w:ascii="Times New Roman" w:hAnsi="Times New Roman"/>
                <w:b/>
                <w:bCs/>
                <w:lang w:val="en-US"/>
              </w:rPr>
              <w:t>Configuration</w:t>
            </w:r>
          </w:p>
        </w:tc>
        <w:tc>
          <w:tcPr>
            <w:tcW w:w="2416" w:type="pct"/>
            <w:tcBorders>
              <w:top w:val="single" w:sz="4" w:space="0" w:color="auto"/>
              <w:left w:val="nil"/>
              <w:bottom w:val="single" w:sz="4" w:space="0" w:color="auto"/>
              <w:right w:val="nil"/>
            </w:tcBorders>
            <w:vAlign w:val="center"/>
          </w:tcPr>
          <w:p w14:paraId="46E55102" w14:textId="77777777" w:rsidR="008B60EB" w:rsidRPr="00883DA9" w:rsidRDefault="008B60EB">
            <w:pPr>
              <w:pStyle w:val="PSTableText"/>
              <w:jc w:val="right"/>
              <w:rPr>
                <w:rFonts w:ascii="Times New Roman" w:hAnsi="Times New Roman"/>
                <w:b/>
                <w:bCs/>
                <w:lang w:val="en-US"/>
              </w:rPr>
            </w:pPr>
            <w:r w:rsidRPr="00883DA9">
              <w:rPr>
                <w:rFonts w:ascii="Times New Roman" w:hAnsi="Times New Roman"/>
                <w:b/>
                <w:bCs/>
                <w:lang w:val="en-US"/>
              </w:rPr>
              <w:t>Well Flow Rate</w:t>
            </w:r>
          </w:p>
        </w:tc>
      </w:tr>
      <w:tr w:rsidR="008B60EB" w:rsidRPr="00883DA9" w14:paraId="3C165A0A" w14:textId="77777777">
        <w:trPr>
          <w:trHeight w:val="20"/>
          <w:jc w:val="center"/>
        </w:trPr>
        <w:tc>
          <w:tcPr>
            <w:tcW w:w="2584" w:type="pct"/>
            <w:tcMar>
              <w:left w:w="28" w:type="dxa"/>
              <w:right w:w="28" w:type="dxa"/>
            </w:tcMar>
          </w:tcPr>
          <w:p w14:paraId="45FFCF06" w14:textId="77777777" w:rsidR="008B60EB" w:rsidRPr="00883DA9" w:rsidRDefault="008B60EB">
            <w:pPr>
              <w:pStyle w:val="PSTableText"/>
              <w:jc w:val="both"/>
              <w:rPr>
                <w:rStyle w:val="CSTableText"/>
                <w:rFonts w:ascii="Times New Roman" w:hAnsi="Times New Roman"/>
                <w:i/>
                <w:iCs/>
                <w:lang w:val="en-US"/>
              </w:rPr>
            </w:pPr>
            <w:r w:rsidRPr="00883DA9">
              <w:rPr>
                <w:rStyle w:val="CSTableText"/>
                <w:rFonts w:ascii="Times New Roman" w:hAnsi="Times New Roman"/>
                <w:i/>
                <w:iCs/>
                <w:lang w:val="en-US"/>
              </w:rPr>
              <w:t>Direct sCO2 heat pump (fig 1.a)</w:t>
            </w:r>
          </w:p>
        </w:tc>
        <w:tc>
          <w:tcPr>
            <w:tcW w:w="2416" w:type="pct"/>
          </w:tcPr>
          <w:p w14:paraId="01B5F220" w14:textId="77777777" w:rsidR="008B60EB" w:rsidRPr="00883DA9" w:rsidRDefault="008B60EB">
            <w:pPr>
              <w:pStyle w:val="PSTableText"/>
              <w:jc w:val="right"/>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16.7 kg/s</w:t>
            </w:r>
          </w:p>
        </w:tc>
      </w:tr>
      <w:tr w:rsidR="008B60EB" w:rsidRPr="00883DA9" w14:paraId="49AF18A6" w14:textId="77777777">
        <w:trPr>
          <w:trHeight w:val="20"/>
          <w:jc w:val="center"/>
        </w:trPr>
        <w:tc>
          <w:tcPr>
            <w:tcW w:w="2584" w:type="pct"/>
            <w:tcMar>
              <w:left w:w="28" w:type="dxa"/>
              <w:right w:w="28" w:type="dxa"/>
            </w:tcMar>
          </w:tcPr>
          <w:p w14:paraId="4089161D" w14:textId="77777777" w:rsidR="008B60EB" w:rsidRPr="00883DA9" w:rsidRDefault="008B60EB">
            <w:pPr>
              <w:pStyle w:val="PSTableText"/>
              <w:jc w:val="both"/>
              <w:rPr>
                <w:rStyle w:val="CSTableText"/>
                <w:rFonts w:ascii="Times New Roman" w:hAnsi="Times New Roman"/>
                <w:i/>
                <w:iCs/>
                <w:lang w:val="en-US"/>
              </w:rPr>
            </w:pPr>
            <w:r w:rsidRPr="00883DA9">
              <w:rPr>
                <w:rStyle w:val="CSTableText"/>
                <w:rFonts w:ascii="Times New Roman" w:hAnsi="Times New Roman"/>
                <w:i/>
                <w:iCs/>
                <w:lang w:val="en-US"/>
              </w:rPr>
              <w:t>Standalone sCO2 heat pump (fig 1.b)</w:t>
            </w:r>
          </w:p>
        </w:tc>
        <w:tc>
          <w:tcPr>
            <w:tcW w:w="2416" w:type="pct"/>
          </w:tcPr>
          <w:p w14:paraId="66223744" w14:textId="77777777" w:rsidR="008B60EB" w:rsidRPr="00883DA9" w:rsidRDefault="008B60EB">
            <w:pPr>
              <w:pStyle w:val="PSTableText"/>
              <w:jc w:val="right"/>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220 kg/s</w:t>
            </w:r>
          </w:p>
        </w:tc>
      </w:tr>
      <w:tr w:rsidR="008B60EB" w:rsidRPr="00883DA9" w14:paraId="6181D305" w14:textId="77777777">
        <w:trPr>
          <w:trHeight w:val="20"/>
          <w:jc w:val="center"/>
        </w:trPr>
        <w:tc>
          <w:tcPr>
            <w:tcW w:w="2584" w:type="pct"/>
            <w:tcMar>
              <w:left w:w="28" w:type="dxa"/>
              <w:right w:w="28" w:type="dxa"/>
            </w:tcMar>
          </w:tcPr>
          <w:p w14:paraId="5D517630" w14:textId="77777777" w:rsidR="008B60EB" w:rsidRPr="00883DA9" w:rsidRDefault="008B60EB">
            <w:pPr>
              <w:pStyle w:val="PSTableText"/>
              <w:jc w:val="both"/>
              <w:rPr>
                <w:rStyle w:val="CSTableText"/>
                <w:rFonts w:ascii="Times New Roman" w:hAnsi="Times New Roman"/>
                <w:i/>
                <w:iCs/>
                <w:lang w:val="en-US"/>
              </w:rPr>
            </w:pPr>
            <w:r w:rsidRPr="00883DA9">
              <w:rPr>
                <w:rStyle w:val="CSTableText"/>
                <w:rFonts w:ascii="Times New Roman" w:hAnsi="Times New Roman"/>
                <w:i/>
                <w:iCs/>
                <w:lang w:val="en-US"/>
              </w:rPr>
              <w:t>Indirect ORC heat pump (fig 1.c)</w:t>
            </w:r>
          </w:p>
        </w:tc>
        <w:tc>
          <w:tcPr>
            <w:tcW w:w="2416" w:type="pct"/>
          </w:tcPr>
          <w:p w14:paraId="19300022" w14:textId="77777777" w:rsidR="008B60EB" w:rsidRPr="00883DA9" w:rsidRDefault="008B60EB">
            <w:pPr>
              <w:pStyle w:val="PSTableText"/>
              <w:jc w:val="right"/>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3.6 kg/s</w:t>
            </w:r>
          </w:p>
        </w:tc>
      </w:tr>
      <w:tr w:rsidR="008B60EB" w:rsidRPr="00883DA9" w14:paraId="514DEA35" w14:textId="77777777">
        <w:trPr>
          <w:trHeight w:val="20"/>
          <w:jc w:val="center"/>
        </w:trPr>
        <w:tc>
          <w:tcPr>
            <w:tcW w:w="2584" w:type="pct"/>
            <w:tcMar>
              <w:left w:w="28" w:type="dxa"/>
              <w:right w:w="28" w:type="dxa"/>
            </w:tcMar>
          </w:tcPr>
          <w:p w14:paraId="4C894946" w14:textId="77777777" w:rsidR="008B60EB" w:rsidRPr="00883DA9" w:rsidRDefault="008B60EB">
            <w:pPr>
              <w:pStyle w:val="PSTableText"/>
              <w:jc w:val="both"/>
              <w:rPr>
                <w:rStyle w:val="CSTableText"/>
                <w:rFonts w:ascii="Times New Roman" w:hAnsi="Times New Roman"/>
                <w:i/>
                <w:iCs/>
                <w:lang w:val="en-US"/>
              </w:rPr>
            </w:pPr>
            <w:r w:rsidRPr="00883DA9">
              <w:rPr>
                <w:rStyle w:val="CSTableText"/>
                <w:rFonts w:ascii="Times New Roman" w:hAnsi="Times New Roman"/>
                <w:i/>
                <w:iCs/>
                <w:lang w:val="en-US"/>
              </w:rPr>
              <w:t>Direct steam generation (fig 1.d)</w:t>
            </w:r>
          </w:p>
        </w:tc>
        <w:tc>
          <w:tcPr>
            <w:tcW w:w="2416" w:type="pct"/>
          </w:tcPr>
          <w:p w14:paraId="49CCCFD5" w14:textId="77777777" w:rsidR="008B60EB" w:rsidRPr="00883DA9" w:rsidRDefault="008B60EB">
            <w:pPr>
              <w:pStyle w:val="PSTableText"/>
              <w:jc w:val="right"/>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4.8 kg/s</w:t>
            </w:r>
          </w:p>
        </w:tc>
      </w:tr>
    </w:tbl>
    <w:p w14:paraId="351EC633" w14:textId="77777777" w:rsidR="008B60EB" w:rsidRPr="00883DA9" w:rsidRDefault="008B60EB" w:rsidP="008B60EB">
      <w:pPr>
        <w:jc w:val="both"/>
        <w:rPr>
          <w:rFonts w:ascii="Times New Roman" w:eastAsiaTheme="minorEastAsia" w:hAnsi="Times New Roman" w:cs="Times New Roman"/>
          <w:lang w:val="en-US"/>
        </w:rPr>
      </w:pPr>
    </w:p>
    <w:p w14:paraId="78A66F49" w14:textId="0DBA2D6C" w:rsidR="008B60EB" w:rsidRPr="00883DA9" w:rsidRDefault="008B60EB" w:rsidP="008B60EB">
      <w:pPr>
        <w:jc w:val="both"/>
        <w:rPr>
          <w:rFonts w:ascii="Times New Roman" w:eastAsiaTheme="minorEastAsia" w:hAnsi="Times New Roman" w:cs="Times New Roman"/>
          <w:lang w:val="en-US"/>
        </w:rPr>
      </w:pPr>
      <w:r w:rsidRPr="57DD601E">
        <w:rPr>
          <w:rFonts w:ascii="Times New Roman" w:eastAsiaTheme="minorEastAsia" w:hAnsi="Times New Roman" w:cs="Times New Roman"/>
          <w:lang w:val="en-US"/>
        </w:rPr>
        <w:t xml:space="preserve">The huge amount of fluid that must be circulated is mainly caused by the LP turbine which needs more than 90% of the overall flow to drive the HTHP in the optimal condition </w:t>
      </w:r>
      <w:r w:rsidRPr="57DD601E">
        <w:rPr>
          <w:rFonts w:ascii="Times New Roman" w:eastAsiaTheme="minorEastAsia" w:hAnsi="Times New Roman" w:cs="Times New Roman"/>
          <w:i/>
          <w:iCs/>
          <w:lang w:val="en-US"/>
        </w:rPr>
        <w:t>(right</w:t>
      </w:r>
      <w:r w:rsidR="00AE71B2" w:rsidRPr="57DD601E">
        <w:rPr>
          <w:rFonts w:ascii="Times New Roman" w:eastAsiaTheme="minorEastAsia" w:hAnsi="Times New Roman" w:cs="Times New Roman"/>
          <w:i/>
          <w:iCs/>
          <w:lang w:val="en-US"/>
        </w:rPr>
        <w:t>-</w:t>
      </w:r>
      <w:r w:rsidRPr="57DD601E">
        <w:rPr>
          <w:rFonts w:ascii="Times New Roman" w:eastAsiaTheme="minorEastAsia" w:hAnsi="Times New Roman" w:cs="Times New Roman"/>
          <w:i/>
          <w:iCs/>
          <w:lang w:val="en-US"/>
        </w:rPr>
        <w:t>hand side of figure 7)</w:t>
      </w:r>
      <w:r w:rsidRPr="57DD601E">
        <w:rPr>
          <w:rFonts w:ascii="Times New Roman" w:eastAsiaTheme="minorEastAsia" w:hAnsi="Times New Roman" w:cs="Times New Roman"/>
          <w:lang w:val="en-US"/>
        </w:rPr>
        <w:t xml:space="preserve">. This makes this configuration extremely </w:t>
      </w:r>
      <w:r w:rsidR="00AE71B2" w:rsidRPr="57DD601E">
        <w:rPr>
          <w:rFonts w:ascii="Times New Roman" w:eastAsiaTheme="minorEastAsia" w:hAnsi="Times New Roman" w:cs="Times New Roman"/>
          <w:lang w:val="en-US"/>
        </w:rPr>
        <w:t>im</w:t>
      </w:r>
      <w:r w:rsidRPr="57DD601E">
        <w:rPr>
          <w:rFonts w:ascii="Times New Roman" w:eastAsiaTheme="minorEastAsia" w:hAnsi="Times New Roman" w:cs="Times New Roman"/>
          <w:lang w:val="en-US"/>
        </w:rPr>
        <w:t xml:space="preserve">practical and surely uneconomical as it will probably require a great number of wells to handle the expected flow rate. For this reason, this configuration </w:t>
      </w:r>
      <w:r w:rsidR="009C6D0F" w:rsidRPr="57DD601E">
        <w:rPr>
          <w:rFonts w:ascii="Times New Roman" w:eastAsiaTheme="minorEastAsia" w:hAnsi="Times New Roman" w:cs="Times New Roman"/>
          <w:lang w:val="en-US"/>
        </w:rPr>
        <w:t>was excluded</w:t>
      </w:r>
      <w:r w:rsidRPr="57DD601E">
        <w:rPr>
          <w:rFonts w:ascii="Times New Roman" w:eastAsiaTheme="minorEastAsia" w:hAnsi="Times New Roman" w:cs="Times New Roman"/>
          <w:lang w:val="en-US"/>
        </w:rPr>
        <w:t xml:space="preserve"> from </w:t>
      </w:r>
      <w:r w:rsidR="00AE71B2" w:rsidRPr="57DD601E">
        <w:rPr>
          <w:rFonts w:ascii="Times New Roman" w:eastAsiaTheme="minorEastAsia" w:hAnsi="Times New Roman" w:cs="Times New Roman"/>
          <w:lang w:val="en-US"/>
        </w:rPr>
        <w:t xml:space="preserve">the </w:t>
      </w:r>
      <w:r w:rsidRPr="57DD601E">
        <w:rPr>
          <w:rFonts w:ascii="Times New Roman" w:eastAsiaTheme="minorEastAsia" w:hAnsi="Times New Roman" w:cs="Times New Roman"/>
          <w:lang w:val="en-US"/>
        </w:rPr>
        <w:t>analysis presented in the following paragraphs.</w:t>
      </w:r>
    </w:p>
    <w:p w14:paraId="59E5EB98" w14:textId="1621E6D7" w:rsidR="008B60EB" w:rsidRPr="00883DA9" w:rsidRDefault="2D3BE6A3" w:rsidP="002D3699">
      <w:pPr>
        <w:jc w:val="center"/>
      </w:pPr>
      <w:r>
        <w:rPr>
          <w:noProof/>
        </w:rPr>
        <w:lastRenderedPageBreak/>
        <w:drawing>
          <wp:inline distT="0" distB="0" distL="0" distR="0" wp14:anchorId="623174BE" wp14:editId="6D2EDD78">
            <wp:extent cx="4572000" cy="1905000"/>
            <wp:effectExtent l="0" t="0" r="0" b="0"/>
            <wp:docPr id="82465620" name="Immagine 8246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0BF1E4DF" w14:textId="0B949E39" w:rsidR="008B60EB" w:rsidRPr="00883DA9" w:rsidRDefault="008B60EB" w:rsidP="008B60EB">
      <w:pPr>
        <w:pStyle w:val="Didascalia"/>
        <w:spacing w:before="0"/>
        <w:jc w:val="both"/>
        <w:rPr>
          <w:rFonts w:ascii="Times New Roman" w:hAnsi="Times New Roman" w:cs="Times New Roman"/>
          <w:lang w:val="en-US"/>
        </w:rPr>
      </w:pPr>
      <w:r w:rsidRPr="00883DA9">
        <w:rPr>
          <w:rFonts w:ascii="Times New Roman" w:hAnsi="Times New Roman" w:cs="Times New Roman"/>
          <w:lang w:val="en-US"/>
        </w:rPr>
        <w:t xml:space="preserve">Figure 7 – </w:t>
      </w:r>
      <m:oMath>
        <m:sSub>
          <m:sSubPr>
            <m:ctrlPr>
              <w:rPr>
                <w:rFonts w:ascii="Cambria Math" w:hAnsi="Cambria Math" w:cs="Times New Roman"/>
                <w:i w:val="0"/>
                <w:lang w:val="en-US"/>
              </w:rPr>
            </m:ctrlPr>
          </m:sSubPr>
          <m:e>
            <m:acc>
              <m:accPr>
                <m:chr m:val="̇"/>
                <m:ctrlPr>
                  <w:rPr>
                    <w:rFonts w:ascii="Cambria Math" w:hAnsi="Cambria Math" w:cs="Times New Roman"/>
                    <w:i w:val="0"/>
                    <w:lang w:val="en-US"/>
                  </w:rPr>
                </m:ctrlPr>
              </m:accPr>
              <m:e>
                <m:r>
                  <w:rPr>
                    <w:rFonts w:ascii="Cambria Math" w:hAnsi="Cambria Math" w:cs="Times New Roman"/>
                    <w:lang w:val="en-US"/>
                  </w:rPr>
                  <m:t>m</m:t>
                </m:r>
              </m:e>
            </m:acc>
          </m:e>
          <m:sub>
            <m:r>
              <w:rPr>
                <w:rFonts w:ascii="Cambria Math" w:hAnsi="Cambria Math" w:cs="Times New Roman"/>
                <w:lang w:val="en-US"/>
              </w:rPr>
              <m:t>ratio</m:t>
            </m:r>
          </m:sub>
        </m:sSub>
        <m:r>
          <w:rPr>
            <w:rFonts w:ascii="Cambria Math" w:hAnsi="Cambria Math" w:cs="Times New Roman"/>
            <w:lang w:val="en-US"/>
          </w:rPr>
          <m:t xml:space="preserve"> </m:t>
        </m:r>
      </m:oMath>
      <w:r w:rsidRPr="00883DA9">
        <w:rPr>
          <w:rFonts w:ascii="Times New Roman" w:hAnsi="Times New Roman" w:cs="Times New Roman"/>
          <w:lang w:val="en-US"/>
        </w:rPr>
        <w:t xml:space="preserve">and </w:t>
      </w:r>
      <m:oMath>
        <m:sSub>
          <m:sSubPr>
            <m:ctrlPr>
              <w:rPr>
                <w:rFonts w:ascii="Cambria Math" w:hAnsi="Cambria Math" w:cs="Times New Roman"/>
                <w:i w:val="0"/>
                <w:lang w:val="en-US"/>
              </w:rPr>
            </m:ctrlPr>
          </m:sSubPr>
          <m:e>
            <m:acc>
              <m:accPr>
                <m:chr m:val="̇"/>
                <m:ctrlPr>
                  <w:rPr>
                    <w:rFonts w:ascii="Cambria Math" w:hAnsi="Cambria Math" w:cs="Times New Roman"/>
                    <w:i w:val="0"/>
                    <w:lang w:val="en-US"/>
                  </w:rPr>
                </m:ctrlPr>
              </m:accPr>
              <m:e>
                <m:r>
                  <w:rPr>
                    <w:rFonts w:ascii="Cambria Math" w:hAnsi="Cambria Math" w:cs="Times New Roman"/>
                    <w:lang w:val="en-US"/>
                  </w:rPr>
                  <m:t>m</m:t>
                </m:r>
              </m:e>
            </m:acc>
          </m:e>
          <m:sub>
            <m:sSub>
              <m:sSubPr>
                <m:ctrlPr>
                  <w:rPr>
                    <w:rFonts w:ascii="Cambria Math" w:hAnsi="Cambria Math" w:cs="Times New Roman"/>
                    <w:iCs w:val="0"/>
                    <w:sz w:val="22"/>
                    <w:szCs w:val="22"/>
                    <w:lang w:val="en-US"/>
                  </w:rPr>
                </m:ctrlPr>
              </m:sSubPr>
              <m:e>
                <m:r>
                  <w:rPr>
                    <w:rFonts w:ascii="Cambria Math" w:hAnsi="Cambria Math" w:cs="Times New Roman"/>
                    <w:lang w:val="en-US"/>
                  </w:rPr>
                  <m:t xml:space="preserve">Turb </m:t>
                </m:r>
              </m:e>
              <m:sub>
                <m:r>
                  <w:rPr>
                    <w:rFonts w:ascii="Cambria Math" w:hAnsi="Cambria Math" w:cs="Times New Roman"/>
                    <w:lang w:val="en-US"/>
                  </w:rPr>
                  <m:t>LP</m:t>
                </m:r>
              </m:sub>
            </m:sSub>
            <m:r>
              <w:rPr>
                <w:rFonts w:ascii="Cambria Math" w:hAnsi="Cambria Math" w:cs="Times New Roman"/>
                <w:lang w:val="en-US"/>
              </w:rPr>
              <m:t xml:space="preserve"> %</m:t>
            </m:r>
          </m:sub>
        </m:sSub>
      </m:oMath>
      <w:r w:rsidRPr="00883DA9">
        <w:rPr>
          <w:rFonts w:ascii="Times New Roman" w:eastAsiaTheme="minorEastAsia" w:hAnsi="Times New Roman" w:cs="Times New Roman"/>
          <w:lang w:val="en-US"/>
        </w:rPr>
        <w:t xml:space="preserve"> </w:t>
      </w:r>
      <w:r w:rsidRPr="00883DA9">
        <w:rPr>
          <w:rFonts w:ascii="Times New Roman" w:hAnsi="Times New Roman" w:cs="Times New Roman"/>
          <w:lang w:val="en-US"/>
        </w:rPr>
        <w:t xml:space="preserve">relation with </w:t>
      </w:r>
      <m:oMath>
        <m:sSub>
          <m:sSubPr>
            <m:ctrlPr>
              <w:rPr>
                <w:rFonts w:ascii="Cambria Math" w:hAnsi="Cambria Math" w:cs="Times New Roman"/>
                <w:i w:val="0"/>
                <w:lang w:val="en-US"/>
              </w:rPr>
            </m:ctrlPr>
          </m:sSubPr>
          <m:e>
            <m:r>
              <w:rPr>
                <w:rFonts w:ascii="Cambria Math" w:hAnsi="Cambria Math" w:cs="Times New Roman"/>
                <w:lang w:val="en-US"/>
              </w:rPr>
              <m:t>ρ</m:t>
            </m:r>
          </m:e>
          <m:sub>
            <m:r>
              <w:rPr>
                <w:rFonts w:ascii="Cambria Math" w:hAnsi="Cambria Math" w:cs="Times New Roman"/>
                <w:lang w:val="en-US"/>
              </w:rPr>
              <m:t>in</m:t>
            </m:r>
          </m:sub>
        </m:sSub>
      </m:oMath>
      <w:r w:rsidRPr="00883DA9">
        <w:rPr>
          <w:rFonts w:ascii="Times New Roman" w:eastAsiaTheme="minorEastAsia" w:hAnsi="Times New Roman" w:cs="Times New Roman"/>
          <w:lang w:val="en-US"/>
        </w:rPr>
        <w:t xml:space="preserve"> and </w:t>
      </w:r>
      <m:oMath>
        <m:sSub>
          <m:sSubPr>
            <m:ctrlPr>
              <w:rPr>
                <w:rFonts w:ascii="Cambria Math" w:hAnsi="Cambria Math" w:cs="Times New Roman"/>
                <w:i w:val="0"/>
                <w:lang w:val="en-US"/>
              </w:rPr>
            </m:ctrlPr>
          </m:sSubPr>
          <m:e>
            <m:r>
              <w:rPr>
                <w:rFonts w:ascii="Cambria Math" w:hAnsi="Cambria Math" w:cs="Times New Roman"/>
                <w:lang w:val="en-US"/>
              </w:rPr>
              <m:t>T</m:t>
            </m:r>
          </m:e>
          <m:sub>
            <m:r>
              <w:rPr>
                <w:rFonts w:ascii="Cambria Math" w:hAnsi="Cambria Math" w:cs="Times New Roman"/>
                <w:lang w:val="en-US"/>
              </w:rPr>
              <m:t>SG%</m:t>
            </m:r>
          </m:sub>
        </m:sSub>
      </m:oMath>
      <w:r w:rsidRPr="00883DA9">
        <w:rPr>
          <w:rFonts w:ascii="Times New Roman" w:hAnsi="Times New Roman" w:cs="Times New Roman"/>
          <w:lang w:val="en-US"/>
        </w:rPr>
        <w:t xml:space="preserve"> for standalone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configuration considering an 800m depth well and 90°C rock temperature: A)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direct HTHP powered by an electric motor (figure 1.a). B) Direct Water HTHP (figure 1.</w:t>
      </w:r>
      <w:r w:rsidR="006E6074">
        <w:rPr>
          <w:rFonts w:ascii="Times New Roman" w:hAnsi="Times New Roman" w:cs="Times New Roman"/>
          <w:lang w:val="en-US"/>
        </w:rPr>
        <w:t>c</w:t>
      </w:r>
      <w:r w:rsidRPr="00883DA9">
        <w:rPr>
          <w:rFonts w:ascii="Times New Roman" w:hAnsi="Times New Roman" w:cs="Times New Roman"/>
          <w:lang w:val="en-US"/>
        </w:rPr>
        <w:t xml:space="preserve">). C) </w:t>
      </w:r>
      <w:r w:rsidRPr="00883DA9">
        <w:rPr>
          <w:rFonts w:ascii="Times New Roman" w:hAnsi="Times New Roman" w:cs="Times New Roman"/>
          <w:i w:val="0"/>
          <w:iCs w:val="0"/>
          <w:lang w:val="en-US"/>
        </w:rPr>
        <w:t>Indirect ORC heat pump</w:t>
      </w:r>
      <w:r w:rsidRPr="00883DA9">
        <w:rPr>
          <w:rFonts w:ascii="Times New Roman" w:hAnsi="Times New Roman" w:cs="Times New Roman"/>
          <w:lang w:val="en-US"/>
        </w:rPr>
        <w:t xml:space="preserve"> with n-Pentane as ORC fluid (figure 1.</w:t>
      </w:r>
      <w:r w:rsidR="006E6074">
        <w:rPr>
          <w:rFonts w:ascii="Times New Roman" w:hAnsi="Times New Roman" w:cs="Times New Roman"/>
          <w:lang w:val="en-US"/>
        </w:rPr>
        <w:t>b</w:t>
      </w:r>
      <w:r w:rsidRPr="00883DA9">
        <w:rPr>
          <w:rFonts w:ascii="Times New Roman" w:hAnsi="Times New Roman" w:cs="Times New Roman"/>
          <w:lang w:val="en-US"/>
        </w:rPr>
        <w:t xml:space="preserve">). D) </w:t>
      </w:r>
      <w:r w:rsidRPr="00883DA9">
        <w:rPr>
          <w:rFonts w:ascii="Times New Roman" w:hAnsi="Times New Roman" w:cs="Times New Roman"/>
          <w:i w:val="0"/>
          <w:iCs w:val="0"/>
          <w:lang w:val="en-US"/>
        </w:rPr>
        <w:t>Indirect ORC heat pump</w:t>
      </w:r>
      <w:r w:rsidRPr="00883DA9">
        <w:rPr>
          <w:rFonts w:ascii="Times New Roman" w:hAnsi="Times New Roman" w:cs="Times New Roman"/>
          <w:lang w:val="en-US"/>
        </w:rPr>
        <w:t xml:space="preserve"> with Water as ORC fluid (figure 1.</w:t>
      </w:r>
      <w:r w:rsidR="006E6074">
        <w:rPr>
          <w:rFonts w:ascii="Times New Roman" w:hAnsi="Times New Roman" w:cs="Times New Roman"/>
          <w:lang w:val="en-US"/>
        </w:rPr>
        <w:t>b</w:t>
      </w:r>
      <w:r w:rsidRPr="00883DA9">
        <w:rPr>
          <w:rFonts w:ascii="Times New Roman" w:hAnsi="Times New Roman" w:cs="Times New Roman"/>
          <w:lang w:val="en-US"/>
        </w:rPr>
        <w:t>).</w:t>
      </w:r>
    </w:p>
    <w:p w14:paraId="105775D4" w14:textId="4DE1B0B9" w:rsidR="00BD151C" w:rsidRPr="00883DA9" w:rsidRDefault="00BD151C" w:rsidP="00654951">
      <w:pPr>
        <w:pStyle w:val="Titolo2"/>
        <w:numPr>
          <w:ilvl w:val="0"/>
          <w:numId w:val="16"/>
        </w:numPr>
        <w:rPr>
          <w:rFonts w:ascii="Times New Roman" w:hAnsi="Times New Roman" w:cs="Times New Roman"/>
          <w:lang w:val="en-US"/>
        </w:rPr>
      </w:pPr>
      <w:r w:rsidRPr="00883DA9">
        <w:rPr>
          <w:rFonts w:ascii="Times New Roman" w:hAnsi="Times New Roman" w:cs="Times New Roman"/>
          <w:lang w:val="en-US"/>
        </w:rPr>
        <w:t>Configuration Comparison</w:t>
      </w:r>
    </w:p>
    <w:p w14:paraId="4BB53CCD" w14:textId="3B749DA6" w:rsidR="00E72565" w:rsidRPr="00883DA9" w:rsidRDefault="00E72565" w:rsidP="007E6949">
      <w:pPr>
        <w:tabs>
          <w:tab w:val="left" w:pos="1800"/>
        </w:tabs>
        <w:jc w:val="both"/>
        <w:rPr>
          <w:rFonts w:ascii="Times New Roman" w:hAnsi="Times New Roman" w:cs="Times New Roman"/>
          <w:lang w:val="en-US"/>
        </w:rPr>
      </w:pPr>
      <w:r w:rsidRPr="00883DA9">
        <w:rPr>
          <w:rFonts w:ascii="Times New Roman" w:hAnsi="Times New Roman" w:cs="Times New Roman"/>
          <w:lang w:val="en-US"/>
        </w:rPr>
        <w:t>Fig</w:t>
      </w:r>
      <w:r w:rsidR="00FB2E65" w:rsidRPr="00883DA9">
        <w:rPr>
          <w:rFonts w:ascii="Times New Roman" w:hAnsi="Times New Roman" w:cs="Times New Roman"/>
          <w:lang w:val="en-US"/>
        </w:rPr>
        <w:t xml:space="preserve">ure </w:t>
      </w:r>
      <w:r w:rsidR="008B60EB" w:rsidRPr="00883DA9">
        <w:rPr>
          <w:rFonts w:ascii="Times New Roman" w:hAnsi="Times New Roman" w:cs="Times New Roman"/>
          <w:lang w:val="en-US"/>
        </w:rPr>
        <w:t>8</w:t>
      </w:r>
      <w:r w:rsidR="00FB2E65" w:rsidRPr="00883DA9">
        <w:rPr>
          <w:rFonts w:ascii="Times New Roman" w:hAnsi="Times New Roman" w:cs="Times New Roman"/>
          <w:lang w:val="en-US"/>
        </w:rPr>
        <w:t xml:space="preserve"> </w:t>
      </w:r>
      <w:r w:rsidR="00D119B4" w:rsidRPr="00883DA9">
        <w:rPr>
          <w:rFonts w:ascii="Times New Roman" w:hAnsi="Times New Roman" w:cs="Times New Roman"/>
          <w:lang w:val="en-US"/>
        </w:rPr>
        <w:t xml:space="preserve">resumes the effect of the optimization parameter </w:t>
      </w:r>
      <m:oMath>
        <m:r>
          <m:rPr>
            <m:sty m:val="p"/>
          </m:rPr>
          <w:rPr>
            <w:rFonts w:ascii="Cambria Math" w:hAnsi="Cambria Math" w:cs="Times New Roman"/>
            <w:lang w:val="en-US"/>
          </w:rPr>
          <m:t>Ω</m:t>
        </m:r>
      </m:oMath>
      <w:r w:rsidR="00D119B4" w:rsidRPr="00883DA9">
        <w:rPr>
          <w:rFonts w:ascii="Times New Roman" w:eastAsiaTheme="minorEastAsia" w:hAnsi="Times New Roman" w:cs="Times New Roman"/>
          <w:lang w:val="en-US"/>
        </w:rPr>
        <w:t xml:space="preserve"> </w:t>
      </w:r>
      <w:r w:rsidR="00104F5F" w:rsidRPr="00883DA9">
        <w:rPr>
          <w:rFonts w:ascii="Times New Roman" w:eastAsiaTheme="minorEastAsia" w:hAnsi="Times New Roman" w:cs="Times New Roman"/>
          <w:lang w:val="en-US"/>
        </w:rPr>
        <w:t xml:space="preserve">on the assessed configurations </w:t>
      </w:r>
      <w:r w:rsidR="00D119B4" w:rsidRPr="00883DA9">
        <w:rPr>
          <w:rFonts w:ascii="Times New Roman" w:eastAsiaTheme="minorEastAsia" w:hAnsi="Times New Roman" w:cs="Times New Roman"/>
          <w:lang w:val="en-US"/>
        </w:rPr>
        <w:t xml:space="preserve">at different rock temperatures. </w:t>
      </w:r>
      <w:r w:rsidR="00922E10" w:rsidRPr="00883DA9">
        <w:rPr>
          <w:rFonts w:ascii="Times New Roman" w:hAnsi="Times New Roman" w:cs="Times New Roman"/>
          <w:lang w:val="en-US"/>
        </w:rPr>
        <w:t>In the figure</w:t>
      </w:r>
      <w:r w:rsidR="00D119B4" w:rsidRPr="00883DA9">
        <w:rPr>
          <w:rFonts w:ascii="Times New Roman" w:hAnsi="Times New Roman" w:cs="Times New Roman"/>
          <w:lang w:val="en-US"/>
        </w:rPr>
        <w:t>, different depth level</w:t>
      </w:r>
      <w:r w:rsidR="00104F5F" w:rsidRPr="00883DA9">
        <w:rPr>
          <w:rFonts w:ascii="Times New Roman" w:hAnsi="Times New Roman" w:cs="Times New Roman"/>
          <w:lang w:val="en-US"/>
        </w:rPr>
        <w:t>s</w:t>
      </w:r>
      <w:r w:rsidR="00D119B4" w:rsidRPr="00883DA9">
        <w:rPr>
          <w:rFonts w:ascii="Times New Roman" w:hAnsi="Times New Roman" w:cs="Times New Roman"/>
          <w:lang w:val="en-US"/>
        </w:rPr>
        <w:t xml:space="preserve"> </w:t>
      </w:r>
      <w:r w:rsidR="02B58BC3" w:rsidRPr="00883DA9">
        <w:rPr>
          <w:rFonts w:ascii="Times New Roman" w:hAnsi="Times New Roman" w:cs="Times New Roman"/>
          <w:lang w:val="en-US"/>
        </w:rPr>
        <w:t xml:space="preserve">are not </w:t>
      </w:r>
      <w:r w:rsidR="00D119B4" w:rsidRPr="00883DA9">
        <w:rPr>
          <w:rFonts w:ascii="Times New Roman" w:hAnsi="Times New Roman" w:cs="Times New Roman"/>
          <w:lang w:val="en-US"/>
        </w:rPr>
        <w:t xml:space="preserve">represented for </w:t>
      </w:r>
      <w:r w:rsidR="00104F5F" w:rsidRPr="00883DA9">
        <w:rPr>
          <w:rFonts w:ascii="Times New Roman" w:hAnsi="Times New Roman" w:cs="Times New Roman"/>
          <w:lang w:val="en-US"/>
        </w:rPr>
        <w:t xml:space="preserve">the </w:t>
      </w:r>
      <w:r w:rsidR="00D119B4" w:rsidRPr="00883DA9">
        <w:rPr>
          <w:rFonts w:ascii="Times New Roman" w:hAnsi="Times New Roman" w:cs="Times New Roman"/>
          <w:lang w:val="en-US"/>
        </w:rPr>
        <w:t>water-based BHE system</w:t>
      </w:r>
      <w:r w:rsidR="00922E10" w:rsidRPr="00883DA9">
        <w:rPr>
          <w:rFonts w:ascii="Times New Roman" w:hAnsi="Times New Roman" w:cs="Times New Roman"/>
          <w:lang w:val="en-US"/>
        </w:rPr>
        <w:t xml:space="preserve"> </w:t>
      </w:r>
      <w:r w:rsidR="009B78AF" w:rsidRPr="00883DA9">
        <w:rPr>
          <w:rFonts w:ascii="Times New Roman" w:hAnsi="Times New Roman" w:cs="Times New Roman"/>
          <w:lang w:val="en-US"/>
        </w:rPr>
        <w:t xml:space="preserve">as </w:t>
      </w:r>
      <w:r w:rsidR="00922E10" w:rsidRPr="00883DA9">
        <w:rPr>
          <w:rFonts w:ascii="Times New Roman" w:hAnsi="Times New Roman" w:cs="Times New Roman"/>
          <w:lang w:val="en-US"/>
        </w:rPr>
        <w:t>the impact of depth variation is negligible</w:t>
      </w:r>
      <w:r w:rsidR="009B78AF" w:rsidRPr="00883DA9">
        <w:rPr>
          <w:rFonts w:ascii="Times New Roman" w:hAnsi="Times New Roman" w:cs="Times New Roman"/>
          <w:lang w:val="en-US"/>
        </w:rPr>
        <w:t xml:space="preserve"> because of water incompressibility</w:t>
      </w:r>
      <w:r w:rsidR="00922E10" w:rsidRPr="00883DA9">
        <w:rPr>
          <w:rFonts w:ascii="Times New Roman" w:hAnsi="Times New Roman" w:cs="Times New Roman"/>
          <w:lang w:val="en-US"/>
        </w:rPr>
        <w:t xml:space="preserve"> (clear from figure </w:t>
      </w:r>
      <w:r w:rsidR="00CB5FD3" w:rsidRPr="00883DA9">
        <w:rPr>
          <w:rFonts w:ascii="Times New Roman" w:hAnsi="Times New Roman" w:cs="Times New Roman"/>
          <w:lang w:val="en-US"/>
        </w:rPr>
        <w:t>9</w:t>
      </w:r>
      <w:r w:rsidR="00922E10" w:rsidRPr="00883DA9">
        <w:rPr>
          <w:rFonts w:ascii="Times New Roman" w:hAnsi="Times New Roman" w:cs="Times New Roman"/>
          <w:lang w:val="en-US"/>
        </w:rPr>
        <w:t>)</w:t>
      </w:r>
      <w:r w:rsidR="009B78AF" w:rsidRPr="00883DA9">
        <w:rPr>
          <w:rFonts w:ascii="Times New Roman" w:hAnsi="Times New Roman" w:cs="Times New Roman"/>
          <w:lang w:val="en-US"/>
        </w:rPr>
        <w:t>.</w:t>
      </w:r>
      <w:r w:rsidR="00D119B4" w:rsidRPr="00883DA9">
        <w:rPr>
          <w:rFonts w:ascii="Times New Roman" w:hAnsi="Times New Roman" w:cs="Times New Roman"/>
          <w:lang w:val="en-US"/>
        </w:rPr>
        <w:t xml:space="preserve"> </w:t>
      </w:r>
      <w:r w:rsidR="009B78AF" w:rsidRPr="00883DA9">
        <w:rPr>
          <w:rFonts w:ascii="Times New Roman" w:hAnsi="Times New Roman" w:cs="Times New Roman"/>
          <w:lang w:val="en-US"/>
        </w:rPr>
        <w:t>For</w:t>
      </w:r>
      <w:r w:rsidR="00104F5F" w:rsidRPr="00883DA9">
        <w:rPr>
          <w:rFonts w:ascii="Times New Roman" w:hAnsi="Times New Roman" w:cs="Times New Roman"/>
          <w:lang w:val="en-US"/>
        </w:rPr>
        <w:t xml:space="preserve"> </w:t>
      </w:r>
      <w:r w:rsidR="004C029F" w:rsidRPr="00883DA9">
        <w:rPr>
          <w:rFonts w:ascii="Times New Roman" w:hAnsi="Times New Roman" w:cs="Times New Roman"/>
          <w:lang w:val="en-US"/>
        </w:rPr>
        <w:t xml:space="preserve">the </w:t>
      </w:r>
      <w:r w:rsidR="00D119B4" w:rsidRPr="00883DA9">
        <w:rPr>
          <w:rFonts w:ascii="Times New Roman" w:hAnsi="Times New Roman" w:cs="Times New Roman"/>
          <w:lang w:val="en-US"/>
        </w:rPr>
        <w:t>sCO</w:t>
      </w:r>
      <w:r w:rsidR="00D119B4" w:rsidRPr="00883DA9">
        <w:rPr>
          <w:rFonts w:ascii="Times New Roman" w:hAnsi="Times New Roman" w:cs="Times New Roman"/>
          <w:vertAlign w:val="subscript"/>
          <w:lang w:val="en-US"/>
        </w:rPr>
        <w:t>2</w:t>
      </w:r>
      <w:r w:rsidR="00D119B4" w:rsidRPr="00883DA9">
        <w:rPr>
          <w:rFonts w:ascii="Times New Roman" w:hAnsi="Times New Roman" w:cs="Times New Roman"/>
          <w:lang w:val="en-US"/>
        </w:rPr>
        <w:t xml:space="preserve"> heat pump</w:t>
      </w:r>
      <w:r w:rsidR="00104F5F" w:rsidRPr="00883DA9">
        <w:rPr>
          <w:rFonts w:ascii="Times New Roman" w:hAnsi="Times New Roman" w:cs="Times New Roman"/>
          <w:lang w:val="en-US"/>
        </w:rPr>
        <w:t xml:space="preserve"> configuration depths from 500 to 3000 m have been assessed.</w:t>
      </w:r>
    </w:p>
    <w:p w14:paraId="560CB3C8" w14:textId="2D6C2CF8" w:rsidR="00FB3F81" w:rsidRPr="00883DA9" w:rsidRDefault="00FB3F81" w:rsidP="007E6949">
      <w:pPr>
        <w:tabs>
          <w:tab w:val="left" w:pos="1800"/>
        </w:tabs>
        <w:jc w:val="both"/>
        <w:rPr>
          <w:rFonts w:ascii="Times New Roman" w:eastAsiaTheme="minorEastAsia" w:hAnsi="Times New Roman" w:cs="Times New Roman"/>
          <w:lang w:val="en-US"/>
        </w:rPr>
      </w:pPr>
      <w:r w:rsidRPr="00883DA9">
        <w:rPr>
          <w:rFonts w:ascii="Times New Roman" w:hAnsi="Times New Roman" w:cs="Times New Roman"/>
          <w:lang w:val="en-US"/>
        </w:rPr>
        <w:t>T</w:t>
      </w:r>
      <w:r w:rsidR="009B78AF" w:rsidRPr="00883DA9">
        <w:rPr>
          <w:rFonts w:ascii="Times New Roman" w:hAnsi="Times New Roman" w:cs="Times New Roman"/>
          <w:lang w:val="en-US"/>
        </w:rPr>
        <w:t xml:space="preserve">he </w:t>
      </w:r>
      <w:r w:rsidRPr="00883DA9">
        <w:rPr>
          <w:rFonts w:ascii="Times New Roman" w:hAnsi="Times New Roman" w:cs="Times New Roman"/>
          <w:lang w:val="en-US"/>
        </w:rPr>
        <w:t>graph shows</w:t>
      </w:r>
      <w:r w:rsidR="009B78AF" w:rsidRPr="00883DA9">
        <w:rPr>
          <w:rFonts w:ascii="Times New Roman" w:hAnsi="Times New Roman" w:cs="Times New Roman"/>
          <w:lang w:val="en-US"/>
        </w:rPr>
        <w:t xml:space="preserve"> that </w:t>
      </w:r>
      <w:r w:rsidR="004C029F" w:rsidRPr="00883DA9">
        <w:rPr>
          <w:rFonts w:ascii="Times New Roman" w:hAnsi="Times New Roman" w:cs="Times New Roman"/>
          <w:lang w:val="en-US"/>
        </w:rPr>
        <w:t xml:space="preserve">the </w:t>
      </w:r>
      <w:r w:rsidR="009B78AF" w:rsidRPr="00883DA9">
        <w:rPr>
          <w:rFonts w:ascii="Times New Roman" w:hAnsi="Times New Roman" w:cs="Times New Roman"/>
          <w:i/>
          <w:iCs/>
          <w:lang w:val="en-US"/>
        </w:rPr>
        <w:t>direct sCO</w:t>
      </w:r>
      <w:r w:rsidR="009B78AF" w:rsidRPr="00883DA9">
        <w:rPr>
          <w:rFonts w:ascii="Times New Roman" w:hAnsi="Times New Roman" w:cs="Times New Roman"/>
          <w:i/>
          <w:iCs/>
          <w:vertAlign w:val="subscript"/>
          <w:lang w:val="en-US"/>
        </w:rPr>
        <w:t>2</w:t>
      </w:r>
      <w:r w:rsidR="009B78AF" w:rsidRPr="00883DA9">
        <w:rPr>
          <w:rFonts w:ascii="Times New Roman" w:hAnsi="Times New Roman" w:cs="Times New Roman"/>
          <w:i/>
          <w:iCs/>
          <w:lang w:val="en-US"/>
        </w:rPr>
        <w:t xml:space="preserve"> heat pump </w:t>
      </w:r>
      <w:r w:rsidR="009B78AF" w:rsidRPr="00883DA9">
        <w:rPr>
          <w:rFonts w:ascii="Times New Roman" w:hAnsi="Times New Roman" w:cs="Times New Roman"/>
          <w:lang w:val="en-US"/>
        </w:rPr>
        <w:t xml:space="preserve">is not affected </w:t>
      </w:r>
      <m:oMath>
        <m:r>
          <m:rPr>
            <m:sty m:val="p"/>
          </m:rPr>
          <w:rPr>
            <w:rFonts w:ascii="Cambria Math" w:hAnsi="Cambria Math" w:cs="Times New Roman"/>
            <w:lang w:val="en-US"/>
          </w:rPr>
          <m:t>Ω</m:t>
        </m:r>
      </m:oMath>
      <w:r w:rsidRPr="00883DA9">
        <w:rPr>
          <w:rFonts w:ascii="Times New Roman" w:hAnsi="Times New Roman" w:cs="Times New Roman"/>
          <w:lang w:val="en-US"/>
        </w:rPr>
        <w:t xml:space="preserve"> </w:t>
      </w:r>
      <w:r w:rsidR="009B78AF" w:rsidRPr="00883DA9">
        <w:rPr>
          <w:rFonts w:ascii="Times New Roman" w:hAnsi="Times New Roman" w:cs="Times New Roman"/>
          <w:lang w:val="en-US"/>
        </w:rPr>
        <w:t>by the optimization process</w:t>
      </w:r>
      <w:r w:rsidR="133D9C25" w:rsidRPr="00883DA9">
        <w:rPr>
          <w:rFonts w:ascii="Times New Roman" w:hAnsi="Times New Roman" w:cs="Times New Roman"/>
          <w:lang w:val="en-US"/>
        </w:rPr>
        <w:t>:</w:t>
      </w:r>
      <w:r w:rsidRPr="00883DA9">
        <w:rPr>
          <w:rFonts w:ascii="Times New Roman" w:hAnsi="Times New Roman" w:cs="Times New Roman"/>
          <w:lang w:val="en-US"/>
        </w:rPr>
        <w:t xml:space="preserve"> this </w:t>
      </w:r>
      <w:r w:rsidR="7E413E8C" w:rsidRPr="00883DA9">
        <w:rPr>
          <w:rFonts w:ascii="Times New Roman" w:hAnsi="Times New Roman" w:cs="Times New Roman"/>
          <w:lang w:val="en-US"/>
        </w:rPr>
        <w:t>happens</w:t>
      </w:r>
      <w:r w:rsidRPr="00883DA9">
        <w:rPr>
          <w:rFonts w:ascii="Times New Roman" w:hAnsi="Times New Roman" w:cs="Times New Roman"/>
          <w:lang w:val="en-US"/>
        </w:rPr>
        <w:t xml:space="preserve"> because </w:t>
      </w:r>
      <w:r w:rsidR="004C029F" w:rsidRPr="00883DA9">
        <w:rPr>
          <w:rFonts w:ascii="Times New Roman" w:hAnsi="Times New Roman" w:cs="Times New Roman"/>
          <w:lang w:val="en-US"/>
        </w:rPr>
        <w:t>i</w:t>
      </w:r>
      <w:r w:rsidRPr="00883DA9">
        <w:rPr>
          <w:rFonts w:ascii="Times New Roman" w:hAnsi="Times New Roman" w:cs="Times New Roman"/>
          <w:lang w:val="en-US"/>
        </w:rPr>
        <w:t>n most case</w:t>
      </w:r>
      <w:r w:rsidR="004C029F" w:rsidRPr="00883DA9">
        <w:rPr>
          <w:rFonts w:ascii="Times New Roman" w:hAnsi="Times New Roman" w:cs="Times New Roman"/>
          <w:lang w:val="en-US"/>
        </w:rPr>
        <w:t>s</w:t>
      </w:r>
      <w:r w:rsidRPr="00883DA9">
        <w:rPr>
          <w:rFonts w:ascii="Times New Roman" w:hAnsi="Times New Roman" w:cs="Times New Roman"/>
          <w:lang w:val="en-US"/>
        </w:rPr>
        <w:t>, as shown in figure 6.a, it is not possible to find a real maximum</w:t>
      </w:r>
      <w:r w:rsidR="004C029F" w:rsidRPr="00883DA9">
        <w:rPr>
          <w:rFonts w:ascii="Times New Roman" w:hAnsi="Times New Roman" w:cs="Times New Roman"/>
          <w:lang w:val="en-US"/>
        </w:rPr>
        <w:t>,</w:t>
      </w:r>
      <w:r w:rsidRPr="00883DA9">
        <w:rPr>
          <w:rFonts w:ascii="Times New Roman" w:hAnsi="Times New Roman" w:cs="Times New Roman"/>
          <w:lang w:val="en-US"/>
        </w:rPr>
        <w:t xml:space="preserve"> and the performance </w:t>
      </w:r>
      <w:r w:rsidR="004C029F" w:rsidRPr="00883DA9">
        <w:rPr>
          <w:rFonts w:ascii="Times New Roman" w:hAnsi="Times New Roman" w:cs="Times New Roman"/>
          <w:lang w:val="en-US"/>
        </w:rPr>
        <w:t>is</w:t>
      </w:r>
      <w:r w:rsidRPr="00883DA9">
        <w:rPr>
          <w:rFonts w:ascii="Times New Roman" w:hAnsi="Times New Roman" w:cs="Times New Roman"/>
          <w:lang w:val="en-US"/>
        </w:rPr>
        <w:t xml:space="preserve"> limited by the maximum pressure allowable in the system. </w:t>
      </w:r>
      <w:r w:rsidR="00ED6048" w:rsidRPr="00883DA9">
        <w:rPr>
          <w:rFonts w:ascii="Times New Roman" w:hAnsi="Times New Roman" w:cs="Times New Roman"/>
          <w:lang w:val="en-US"/>
        </w:rPr>
        <w:t xml:space="preserve">On the other hand, </w:t>
      </w:r>
      <w:r w:rsidRPr="00883DA9">
        <w:rPr>
          <w:rFonts w:ascii="Times New Roman" w:hAnsi="Times New Roman" w:cs="Times New Roman"/>
          <w:lang w:val="en-US"/>
        </w:rPr>
        <w:t xml:space="preserve">water-based systems </w:t>
      </w:r>
      <w:r w:rsidR="00ED6048" w:rsidRPr="00883DA9">
        <w:rPr>
          <w:rFonts w:ascii="Times New Roman" w:hAnsi="Times New Roman" w:cs="Times New Roman"/>
          <w:lang w:val="en-US"/>
        </w:rPr>
        <w:t xml:space="preserve">are </w:t>
      </w:r>
      <w:r w:rsidR="00A451A9" w:rsidRPr="00883DA9">
        <w:rPr>
          <w:rFonts w:ascii="Times New Roman" w:hAnsi="Times New Roman" w:cs="Times New Roman"/>
          <w:lang w:val="en-US"/>
        </w:rPr>
        <w:t>affected</w:t>
      </w:r>
      <w:r w:rsidRPr="00883DA9">
        <w:rPr>
          <w:rFonts w:ascii="Times New Roman" w:hAnsi="Times New Roman" w:cs="Times New Roman"/>
          <w:lang w:val="en-US"/>
        </w:rPr>
        <w:t xml:space="preserve"> </w:t>
      </w:r>
      <w:r w:rsidR="00ED6048" w:rsidRPr="00883DA9">
        <w:rPr>
          <w:rFonts w:ascii="Times New Roman" w:hAnsi="Times New Roman" w:cs="Times New Roman"/>
          <w:lang w:val="en-US"/>
        </w:rPr>
        <w:t>by</w:t>
      </w:r>
      <w:r w:rsidRPr="00883DA9">
        <w:rPr>
          <w:rFonts w:ascii="Times New Roman" w:hAnsi="Times New Roman" w:cs="Times New Roman"/>
          <w:lang w:val="en-US"/>
        </w:rPr>
        <w:t xml:space="preserve"> a </w:t>
      </w:r>
      <m:oMath>
        <m:r>
          <m:rPr>
            <m:sty m:val="p"/>
          </m:rPr>
          <w:rPr>
            <w:rFonts w:ascii="Cambria Math" w:hAnsi="Cambria Math" w:cs="Times New Roman"/>
            <w:lang w:val="en-US"/>
          </w:rPr>
          <m:t>Ω</m:t>
        </m:r>
      </m:oMath>
      <w:r w:rsidRPr="00883DA9">
        <w:rPr>
          <w:rFonts w:ascii="Times New Roman" w:hAnsi="Times New Roman" w:cs="Times New Roman"/>
          <w:lang w:val="en-US"/>
        </w:rPr>
        <w:t xml:space="preserve"> variation exactly </w:t>
      </w:r>
      <w:r w:rsidR="00A451A9" w:rsidRPr="00883DA9">
        <w:rPr>
          <w:rFonts w:ascii="Times New Roman" w:hAnsi="Times New Roman" w:cs="Times New Roman"/>
          <w:lang w:val="en-US"/>
        </w:rPr>
        <w:t>as expected</w:t>
      </w:r>
      <w:r w:rsidRPr="00883DA9">
        <w:rPr>
          <w:rFonts w:ascii="Times New Roman" w:hAnsi="Times New Roman" w:cs="Times New Roman"/>
          <w:lang w:val="en-US"/>
        </w:rPr>
        <w:t xml:space="preserve"> (</w:t>
      </w:r>
      <m:oMath>
        <m:r>
          <w:rPr>
            <w:rFonts w:ascii="Cambria Math" w:hAnsi="Cambria Math" w:cs="Times New Roman"/>
            <w:lang w:val="en-US"/>
          </w:rPr>
          <m:t>COP</m:t>
        </m:r>
      </m:oMath>
      <w:r w:rsidRPr="00883DA9">
        <w:rPr>
          <w:rFonts w:ascii="Times New Roman" w:eastAsiaTheme="minorEastAsia" w:hAnsi="Times New Roman" w:cs="Times New Roman"/>
          <w:lang w:val="en-US"/>
        </w:rPr>
        <w:t xml:space="preserve"> increase for higher </w:t>
      </w:r>
      <m:oMath>
        <m:r>
          <m:rPr>
            <m:sty m:val="p"/>
          </m:rPr>
          <w:rPr>
            <w:rFonts w:ascii="Cambria Math" w:hAnsi="Cambria Math" w:cs="Times New Roman"/>
            <w:lang w:val="en-US"/>
          </w:rPr>
          <m:t>Ω</m:t>
        </m:r>
      </m:oMath>
      <w:r w:rsidRPr="00883DA9">
        <w:rPr>
          <w:rFonts w:ascii="Times New Roman" w:eastAsiaTheme="minorEastAsia" w:hAnsi="Times New Roman" w:cs="Times New Roman"/>
          <w:lang w:val="en-US"/>
        </w:rPr>
        <w:t xml:space="preserve"> while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eastAsiaTheme="minorEastAsia" w:hAnsi="Times New Roman" w:cs="Times New Roman"/>
          <w:lang w:val="en-US"/>
        </w:rPr>
        <w:t xml:space="preserve"> decrease)</w:t>
      </w:r>
      <w:r w:rsidR="00A451A9" w:rsidRPr="00883DA9">
        <w:rPr>
          <w:rFonts w:ascii="Times New Roman" w:eastAsiaTheme="minorEastAsia" w:hAnsi="Times New Roman" w:cs="Times New Roman"/>
          <w:lang w:val="en-US"/>
        </w:rPr>
        <w:t>.</w:t>
      </w:r>
      <w:r w:rsidR="00C17F8B" w:rsidRPr="00883DA9">
        <w:rPr>
          <w:rFonts w:ascii="Times New Roman" w:eastAsiaTheme="minorEastAsia" w:hAnsi="Times New Roman" w:cs="Times New Roman"/>
          <w:lang w:val="en-US"/>
        </w:rPr>
        <w:t xml:space="preserve"> </w:t>
      </w:r>
    </w:p>
    <w:p w14:paraId="07915D76" w14:textId="3962B98C" w:rsidR="00E72565" w:rsidRPr="00883DA9" w:rsidRDefault="00C17F8B" w:rsidP="007E6949">
      <w:pPr>
        <w:tabs>
          <w:tab w:val="left" w:pos="1800"/>
        </w:tabs>
        <w:jc w:val="both"/>
        <w:rPr>
          <w:rFonts w:ascii="Times New Roman" w:hAnsi="Times New Roman" w:cs="Times New Roman"/>
          <w:lang w:val="en-US"/>
        </w:rPr>
      </w:pPr>
      <w:r w:rsidRPr="00883DA9">
        <w:rPr>
          <w:rFonts w:ascii="Times New Roman" w:hAnsi="Times New Roman" w:cs="Times New Roman"/>
          <w:lang w:val="en-US"/>
        </w:rPr>
        <w:t xml:space="preserve">As expected, an increase in rock temperature is beneficial for all systems from a </w:t>
      </w:r>
      <m:oMath>
        <m:r>
          <w:rPr>
            <w:rFonts w:ascii="Cambria Math" w:hAnsi="Cambria Math" w:cs="Times New Roman"/>
            <w:lang w:val="en-US"/>
          </w:rPr>
          <m:t>COP</m:t>
        </m:r>
      </m:oMath>
      <w:r w:rsidRPr="00883DA9">
        <w:rPr>
          <w:rFonts w:ascii="Times New Roman" w:hAnsi="Times New Roman" w:cs="Times New Roman"/>
          <w:lang w:val="en-US"/>
        </w:rPr>
        <w:t xml:space="preserve"> point of view, while it has different effects on the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hAnsi="Times New Roman" w:cs="Times New Roman"/>
          <w:lang w:val="en-US"/>
        </w:rPr>
        <w:t xml:space="preserve"> (due to the relation between </w:t>
      </w:r>
      <m:oMath>
        <m:r>
          <w:rPr>
            <w:rFonts w:ascii="Cambria Math" w:hAnsi="Cambria Math" w:cs="Times New Roman"/>
            <w:lang w:val="en-US"/>
          </w:rPr>
          <m:t>COP</m:t>
        </m:r>
      </m:oMath>
      <w:r w:rsidRPr="00883DA9">
        <w:rPr>
          <w:rFonts w:ascii="Times New Roman" w:hAnsi="Times New Roman" w:cs="Times New Roman"/>
          <w:lang w:val="en-US"/>
        </w:rPr>
        <w:t xml:space="preserve"> and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hAnsi="Times New Roman" w:cs="Times New Roman"/>
          <w:lang w:val="en-US"/>
        </w:rPr>
        <w:t xml:space="preserve"> discussed before). On the other hand, for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systems</w:t>
      </w:r>
      <w:r w:rsidR="004C029F" w:rsidRPr="00883DA9">
        <w:rPr>
          <w:rFonts w:ascii="Times New Roman" w:hAnsi="Times New Roman" w:cs="Times New Roman"/>
          <w:lang w:val="en-US"/>
        </w:rPr>
        <w:t>,</w:t>
      </w:r>
      <w:r w:rsidRPr="00883DA9">
        <w:rPr>
          <w:rFonts w:ascii="Times New Roman" w:hAnsi="Times New Roman" w:cs="Times New Roman"/>
          <w:lang w:val="en-US"/>
        </w:rPr>
        <w:t xml:space="preserve"> a</w:t>
      </w:r>
      <w:r w:rsidR="00104F5F" w:rsidRPr="00883DA9">
        <w:rPr>
          <w:rFonts w:ascii="Times New Roman" w:hAnsi="Times New Roman" w:cs="Times New Roman"/>
          <w:lang w:val="en-US"/>
        </w:rPr>
        <w:t xml:space="preserve">n increase in depth implies a reduction </w:t>
      </w:r>
      <w:r w:rsidRPr="00883DA9">
        <w:rPr>
          <w:rFonts w:ascii="Times New Roman" w:hAnsi="Times New Roman" w:cs="Times New Roman"/>
          <w:lang w:val="en-US"/>
        </w:rPr>
        <w:t xml:space="preserve">in performance </w:t>
      </w:r>
      <w:r w:rsidR="00104F5F" w:rsidRPr="00883DA9">
        <w:rPr>
          <w:rFonts w:ascii="Times New Roman" w:hAnsi="Times New Roman" w:cs="Times New Roman"/>
          <w:lang w:val="en-US"/>
        </w:rPr>
        <w:t>for the same rock temperature</w:t>
      </w:r>
      <w:r w:rsidR="00606F11" w:rsidRPr="00883DA9">
        <w:rPr>
          <w:rFonts w:ascii="Times New Roman" w:hAnsi="Times New Roman" w:cs="Times New Roman"/>
          <w:lang w:val="en-US"/>
        </w:rPr>
        <w:t xml:space="preserve"> because the </w:t>
      </w:r>
      <w:r w:rsidRPr="00883DA9">
        <w:rPr>
          <w:rFonts w:ascii="Times New Roman" w:hAnsi="Times New Roman" w:cs="Times New Roman"/>
          <w:lang w:val="en-US"/>
        </w:rPr>
        <w:t>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w:t>
      </w:r>
      <w:r w:rsidR="00606F11" w:rsidRPr="00883DA9">
        <w:rPr>
          <w:rFonts w:ascii="Times New Roman" w:hAnsi="Times New Roman" w:cs="Times New Roman"/>
          <w:lang w:val="en-US"/>
        </w:rPr>
        <w:t>expand</w:t>
      </w:r>
      <w:r w:rsidR="004C029F" w:rsidRPr="00883DA9">
        <w:rPr>
          <w:rFonts w:ascii="Times New Roman" w:hAnsi="Times New Roman" w:cs="Times New Roman"/>
          <w:lang w:val="en-US"/>
        </w:rPr>
        <w:t>s</w:t>
      </w:r>
      <w:r w:rsidR="00606F11" w:rsidRPr="00883DA9">
        <w:rPr>
          <w:rFonts w:ascii="Times New Roman" w:hAnsi="Times New Roman" w:cs="Times New Roman"/>
          <w:lang w:val="en-US"/>
        </w:rPr>
        <w:t xml:space="preserve"> and cool</w:t>
      </w:r>
      <w:r w:rsidR="004C029F" w:rsidRPr="00883DA9">
        <w:rPr>
          <w:rFonts w:ascii="Times New Roman" w:hAnsi="Times New Roman" w:cs="Times New Roman"/>
          <w:lang w:val="en-US"/>
        </w:rPr>
        <w:t>s</w:t>
      </w:r>
      <w:r w:rsidR="00606F11" w:rsidRPr="00883DA9">
        <w:rPr>
          <w:rFonts w:ascii="Times New Roman" w:hAnsi="Times New Roman" w:cs="Times New Roman"/>
          <w:lang w:val="en-US"/>
        </w:rPr>
        <w:t xml:space="preserve"> down while rising in the well hence a higher depth result in a lower temperature at the surface</w:t>
      </w:r>
      <w:r w:rsidR="00104F5F" w:rsidRPr="00883DA9">
        <w:rPr>
          <w:rFonts w:ascii="Times New Roman" w:hAnsi="Times New Roman" w:cs="Times New Roman"/>
          <w:lang w:val="en-US"/>
        </w:rPr>
        <w:t xml:space="preserve">. </w:t>
      </w:r>
    </w:p>
    <w:p w14:paraId="71D7C882" w14:textId="3DBF1A8A" w:rsidR="00E91BBF" w:rsidRPr="00883DA9" w:rsidRDefault="00E86507" w:rsidP="007E6949">
      <w:pPr>
        <w:tabs>
          <w:tab w:val="left" w:pos="1800"/>
        </w:tabs>
        <w:jc w:val="both"/>
        <w:rPr>
          <w:rFonts w:ascii="Times New Roman" w:hAnsi="Times New Roman" w:cs="Times New Roman"/>
          <w:lang w:val="en-US"/>
        </w:rPr>
      </w:pPr>
      <w:r w:rsidRPr="00883DA9">
        <w:rPr>
          <w:rFonts w:ascii="Times New Roman" w:hAnsi="Times New Roman" w:cs="Times New Roman"/>
          <w:lang w:val="en-US"/>
        </w:rPr>
        <w:t xml:space="preserve">For almost all assessed cases, the best </w:t>
      </w:r>
      <m:oMath>
        <m:r>
          <w:rPr>
            <w:rFonts w:ascii="Cambria Math" w:hAnsi="Cambria Math" w:cs="Times New Roman"/>
            <w:lang w:val="en-US"/>
          </w:rPr>
          <m:t>COP</m:t>
        </m:r>
      </m:oMath>
      <w:r w:rsidR="00F561C2" w:rsidRPr="00883DA9">
        <w:rPr>
          <w:rFonts w:ascii="Times New Roman" w:hAnsi="Times New Roman" w:cs="Times New Roman"/>
          <w:lang w:val="en-US"/>
        </w:rPr>
        <w:t xml:space="preserve"> </w:t>
      </w:r>
      <w:r w:rsidRPr="00883DA9">
        <w:rPr>
          <w:rFonts w:ascii="Times New Roman" w:hAnsi="Times New Roman" w:cs="Times New Roman"/>
          <w:lang w:val="en-US"/>
        </w:rPr>
        <w:t>is reached for the</w:t>
      </w:r>
      <w:r w:rsidRPr="00883DA9">
        <w:rPr>
          <w:rFonts w:ascii="Times New Roman" w:hAnsi="Times New Roman" w:cs="Times New Roman"/>
          <w:i/>
          <w:iCs/>
          <w:lang w:val="en-US"/>
        </w:rPr>
        <w:t xml:space="preserve"> direct Water</w:t>
      </w:r>
      <w:r w:rsidRPr="00883DA9">
        <w:rPr>
          <w:rFonts w:ascii="Times New Roman" w:hAnsi="Times New Roman" w:cs="Times New Roman"/>
          <w:lang w:val="en-US"/>
        </w:rPr>
        <w:t xml:space="preserve"> </w:t>
      </w:r>
      <w:r w:rsidRPr="00883DA9">
        <w:rPr>
          <w:rFonts w:ascii="Times New Roman" w:hAnsi="Times New Roman" w:cs="Times New Roman"/>
          <w:i/>
          <w:iCs/>
          <w:lang w:val="en-US"/>
        </w:rPr>
        <w:t>configuration</w:t>
      </w:r>
      <w:r w:rsidRPr="00883DA9">
        <w:rPr>
          <w:rFonts w:ascii="Times New Roman" w:hAnsi="Times New Roman" w:cs="Times New Roman"/>
          <w:lang w:val="en-US"/>
        </w:rPr>
        <w:t xml:space="preserve"> when the rock temperature is above 100°C, while for lower temperatures the </w:t>
      </w:r>
      <w:r w:rsidRPr="00883DA9">
        <w:rPr>
          <w:rFonts w:ascii="Times New Roman" w:hAnsi="Times New Roman" w:cs="Times New Roman"/>
          <w:i/>
          <w:iCs/>
          <w:lang w:val="en-US"/>
        </w:rPr>
        <w:t>indirect configurations</w:t>
      </w:r>
      <w:r w:rsidRPr="00883DA9">
        <w:rPr>
          <w:rFonts w:ascii="Times New Roman" w:hAnsi="Times New Roman" w:cs="Times New Roman"/>
          <w:lang w:val="en-US"/>
        </w:rPr>
        <w:t xml:space="preserve"> perform better.</w:t>
      </w:r>
      <w:r w:rsidR="009A3584" w:rsidRPr="00883DA9">
        <w:rPr>
          <w:rFonts w:ascii="Times New Roman" w:hAnsi="Times New Roman" w:cs="Times New Roman"/>
          <w:lang w:val="en-US"/>
        </w:rPr>
        <w:t xml:space="preserve"> </w:t>
      </w:r>
    </w:p>
    <w:p w14:paraId="43F7F84B" w14:textId="595A94C2" w:rsidR="003B776A" w:rsidRPr="00883DA9" w:rsidRDefault="00110DB7" w:rsidP="00B05F1B">
      <w:pPr>
        <w:jc w:val="both"/>
        <w:rPr>
          <w:rFonts w:ascii="Times New Roman" w:hAnsi="Times New Roman" w:cs="Times New Roman"/>
          <w:lang w:val="en-US"/>
        </w:rPr>
      </w:pPr>
      <w:r w:rsidRPr="00883DA9">
        <w:rPr>
          <w:rFonts w:ascii="Times New Roman" w:hAnsi="Times New Roman" w:cs="Times New Roman"/>
          <w:noProof/>
          <w:lang w:val="en-US"/>
        </w:rPr>
        <w:object w:dxaOrig="31411" w:dyaOrig="15091" w14:anchorId="478D9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5pt;height:225pt;mso-width-percent:0;mso-height-percent:0;mso-width-percent:0;mso-height-percent:0" o:ole="">
            <v:imagedata r:id="rId23" o:title=""/>
          </v:shape>
          <o:OLEObject Type="Embed" ProgID="Visio.Drawing.15" ShapeID="_x0000_i1025" DrawAspect="Content" ObjectID="_1794134140" r:id="rId24"/>
        </w:object>
      </w:r>
    </w:p>
    <w:p w14:paraId="74D57354" w14:textId="66FFE9CE" w:rsidR="008B60EB" w:rsidRPr="00D236FE" w:rsidRDefault="003B776A" w:rsidP="00D236FE">
      <w:pPr>
        <w:pStyle w:val="Didascalia"/>
        <w:spacing w:before="0"/>
        <w:jc w:val="both"/>
        <w:rPr>
          <w:rFonts w:ascii="Times New Roman" w:hAnsi="Times New Roman" w:cs="Times New Roman"/>
          <w:lang w:val="en-US"/>
        </w:rPr>
      </w:pPr>
      <w:r w:rsidRPr="00883DA9">
        <w:rPr>
          <w:rFonts w:ascii="Times New Roman" w:hAnsi="Times New Roman" w:cs="Times New Roman"/>
          <w:lang w:val="en-US"/>
        </w:rPr>
        <w:lastRenderedPageBreak/>
        <w:t xml:space="preserve">Figure </w:t>
      </w:r>
      <w:r w:rsidR="008B60EB" w:rsidRPr="00883DA9">
        <w:rPr>
          <w:rFonts w:ascii="Times New Roman" w:hAnsi="Times New Roman" w:cs="Times New Roman"/>
          <w:lang w:val="en-US"/>
        </w:rPr>
        <w:t>8</w:t>
      </w:r>
      <w:r w:rsidRPr="00883DA9">
        <w:rPr>
          <w:rFonts w:ascii="Times New Roman" w:hAnsi="Times New Roman" w:cs="Times New Roman"/>
          <w:lang w:val="en-US"/>
        </w:rPr>
        <w:t xml:space="preserve"> – </w:t>
      </w:r>
      <w:r w:rsidR="00666BC7" w:rsidRPr="00883DA9">
        <w:rPr>
          <w:rFonts w:ascii="Times New Roman" w:hAnsi="Times New Roman" w:cs="Times New Roman"/>
          <w:lang w:val="en-US"/>
        </w:rPr>
        <w:t xml:space="preserve">Effect of </w:t>
      </w:r>
      <m:oMath>
        <m:r>
          <w:rPr>
            <w:rFonts w:ascii="Cambria Math" w:hAnsi="Cambria Math" w:cs="Times New Roman"/>
            <w:lang w:val="en-US"/>
          </w:rPr>
          <m:t>Ω</m:t>
        </m:r>
      </m:oMath>
      <w:r w:rsidR="00666BC7" w:rsidRPr="00883DA9">
        <w:rPr>
          <w:rFonts w:ascii="Times New Roman" w:eastAsiaTheme="minorEastAsia" w:hAnsi="Times New Roman" w:cs="Times New Roman"/>
          <w:lang w:val="en-US"/>
        </w:rPr>
        <w:t xml:space="preserve"> on the optimization process</w:t>
      </w:r>
      <w:r w:rsidR="00666BC7" w:rsidRPr="00883DA9">
        <w:rPr>
          <w:rFonts w:ascii="Times New Roman" w:hAnsi="Times New Roman" w:cs="Times New Roman"/>
          <w:lang w:val="en-US"/>
        </w:rPr>
        <w:t xml:space="preserve"> for different </w:t>
      </w:r>
      <w:r w:rsidR="00E27026" w:rsidRPr="00883DA9">
        <w:rPr>
          <w:rFonts w:ascii="Times New Roman" w:hAnsi="Times New Roman" w:cs="Times New Roman"/>
          <w:lang w:val="en-US"/>
        </w:rPr>
        <w:t>rock</w:t>
      </w:r>
      <w:r w:rsidR="00413003" w:rsidRPr="00883DA9">
        <w:rPr>
          <w:rFonts w:ascii="Times New Roman" w:hAnsi="Times New Roman" w:cs="Times New Roman"/>
          <w:lang w:val="en-US"/>
        </w:rPr>
        <w:t>s</w:t>
      </w:r>
      <w:r w:rsidR="00E27026" w:rsidRPr="00883DA9">
        <w:rPr>
          <w:rFonts w:ascii="Times New Roman" w:hAnsi="Times New Roman" w:cs="Times New Roman"/>
          <w:lang w:val="en-US"/>
        </w:rPr>
        <w:t xml:space="preserve"> temperature and well depth. </w:t>
      </w:r>
    </w:p>
    <w:p w14:paraId="5470E808" w14:textId="485B9B4A" w:rsidR="00BD151C" w:rsidRPr="00883DA9" w:rsidRDefault="00BD151C" w:rsidP="00654951">
      <w:pPr>
        <w:pStyle w:val="Titolo2"/>
        <w:numPr>
          <w:ilvl w:val="0"/>
          <w:numId w:val="16"/>
        </w:numPr>
        <w:rPr>
          <w:rFonts w:ascii="Times New Roman" w:hAnsi="Times New Roman" w:cs="Times New Roman"/>
          <w:lang w:val="en-US"/>
        </w:rPr>
      </w:pPr>
      <w:r w:rsidRPr="00883DA9">
        <w:rPr>
          <w:rFonts w:ascii="Times New Roman" w:hAnsi="Times New Roman" w:cs="Times New Roman"/>
          <w:lang w:val="en-US"/>
        </w:rPr>
        <w:t>Depth-</w:t>
      </w:r>
      <w:proofErr w:type="spellStart"/>
      <w:r w:rsidRPr="00883DA9">
        <w:rPr>
          <w:rFonts w:ascii="Times New Roman" w:hAnsi="Times New Roman" w:cs="Times New Roman"/>
          <w:lang w:val="en-US"/>
        </w:rPr>
        <w:t>T</w:t>
      </w:r>
      <w:r w:rsidRPr="00654951">
        <w:rPr>
          <w:rFonts w:ascii="Times New Roman" w:hAnsi="Times New Roman" w:cs="Times New Roman"/>
          <w:vertAlign w:val="subscript"/>
          <w:lang w:val="en-US"/>
        </w:rPr>
        <w:t>roc</w:t>
      </w:r>
      <w:r w:rsidR="00515F2B" w:rsidRPr="00654951">
        <w:rPr>
          <w:rFonts w:ascii="Times New Roman" w:hAnsi="Times New Roman" w:cs="Times New Roman"/>
          <w:vertAlign w:val="subscript"/>
          <w:lang w:val="en-US"/>
        </w:rPr>
        <w:t>k</w:t>
      </w:r>
      <w:r w:rsidRPr="00654951">
        <w:rPr>
          <w:rFonts w:ascii="Times New Roman" w:hAnsi="Times New Roman" w:cs="Times New Roman"/>
          <w:vertAlign w:val="subscript"/>
          <w:lang w:val="en-US"/>
        </w:rPr>
        <w:t>s</w:t>
      </w:r>
      <w:proofErr w:type="spellEnd"/>
      <w:r w:rsidRPr="00883DA9">
        <w:rPr>
          <w:rFonts w:ascii="Times New Roman" w:hAnsi="Times New Roman" w:cs="Times New Roman"/>
          <w:lang w:val="en-US"/>
        </w:rPr>
        <w:t xml:space="preserve"> maps</w:t>
      </w:r>
    </w:p>
    <w:p w14:paraId="13536809" w14:textId="76C23F5D" w:rsidR="00907C52" w:rsidRPr="00883DA9" w:rsidRDefault="00907C52" w:rsidP="00B05F1B">
      <w:pPr>
        <w:jc w:val="both"/>
        <w:rPr>
          <w:rFonts w:ascii="Times New Roman" w:hAnsi="Times New Roman" w:cs="Times New Roman"/>
          <w:lang w:val="en-US"/>
        </w:rPr>
      </w:pPr>
      <w:r w:rsidRPr="00883DA9">
        <w:rPr>
          <w:rFonts w:ascii="Times New Roman" w:hAnsi="Times New Roman" w:cs="Times New Roman"/>
          <w:lang w:val="en-US"/>
        </w:rPr>
        <w:t xml:space="preserve">Figures </w:t>
      </w:r>
      <w:r w:rsidR="00CB5FD3" w:rsidRPr="00883DA9">
        <w:rPr>
          <w:rFonts w:ascii="Times New Roman" w:hAnsi="Times New Roman" w:cs="Times New Roman"/>
          <w:lang w:val="en-US"/>
        </w:rPr>
        <w:t>9</w:t>
      </w:r>
      <w:r w:rsidRPr="00883DA9">
        <w:rPr>
          <w:rFonts w:ascii="Times New Roman" w:hAnsi="Times New Roman" w:cs="Times New Roman"/>
          <w:lang w:val="en-US"/>
        </w:rPr>
        <w:t xml:space="preserve"> and </w:t>
      </w:r>
      <w:r w:rsidR="00CB5FD3" w:rsidRPr="00883DA9">
        <w:rPr>
          <w:rFonts w:ascii="Times New Roman" w:hAnsi="Times New Roman" w:cs="Times New Roman"/>
          <w:lang w:val="en-US"/>
        </w:rPr>
        <w:t>10</w:t>
      </w:r>
      <w:r w:rsidRPr="00883DA9">
        <w:rPr>
          <w:rFonts w:ascii="Times New Roman" w:hAnsi="Times New Roman" w:cs="Times New Roman"/>
          <w:lang w:val="en-US"/>
        </w:rPr>
        <w:t xml:space="preserve"> provide sensitivity analyses of the </w:t>
      </w:r>
      <m:oMath>
        <m:r>
          <w:rPr>
            <w:rFonts w:ascii="Cambria Math" w:hAnsi="Cambria Math" w:cs="Times New Roman"/>
            <w:lang w:val="en-US"/>
          </w:rPr>
          <m:t>COP</m:t>
        </m:r>
      </m:oMath>
      <w:r w:rsidRPr="00883DA9">
        <w:rPr>
          <w:rFonts w:ascii="Times New Roman" w:hAnsi="Times New Roman" w:cs="Times New Roman"/>
          <w:lang w:val="en-US"/>
        </w:rPr>
        <w:t xml:space="preserve"> and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eastAsiaTheme="minorEastAsia" w:hAnsi="Times New Roman" w:cs="Times New Roman"/>
          <w:lang w:val="en-US"/>
        </w:rPr>
        <w:t xml:space="preserve"> </w:t>
      </w:r>
      <w:r w:rsidRPr="00883DA9">
        <w:rPr>
          <w:rFonts w:ascii="Times New Roman" w:hAnsi="Times New Roman" w:cs="Times New Roman"/>
          <w:lang w:val="en-US"/>
        </w:rPr>
        <w:t xml:space="preserve">variation as a function of depth and rock temperature. As can be seen for the </w:t>
      </w:r>
      <w:r w:rsidR="00D916D9" w:rsidRPr="00883DA9">
        <w:rPr>
          <w:rFonts w:ascii="Times New Roman" w:hAnsi="Times New Roman" w:cs="Times New Roman"/>
          <w:lang w:val="en-US"/>
        </w:rPr>
        <w:t>water-based</w:t>
      </w:r>
      <w:r w:rsidRPr="00883DA9">
        <w:rPr>
          <w:rFonts w:ascii="Times New Roman" w:hAnsi="Times New Roman" w:cs="Times New Roman"/>
          <w:lang w:val="en-US"/>
        </w:rPr>
        <w:t xml:space="preserve"> configurations there is almost independenc</w:t>
      </w:r>
      <w:r w:rsidR="004C029F" w:rsidRPr="00883DA9">
        <w:rPr>
          <w:rFonts w:ascii="Times New Roman" w:hAnsi="Times New Roman" w:cs="Times New Roman"/>
          <w:lang w:val="en-US"/>
        </w:rPr>
        <w:t>e</w:t>
      </w:r>
      <w:r w:rsidRPr="00883DA9">
        <w:rPr>
          <w:rFonts w:ascii="Times New Roman" w:hAnsi="Times New Roman" w:cs="Times New Roman"/>
          <w:lang w:val="en-US"/>
        </w:rPr>
        <w:t xml:space="preserve"> from the depth, while for the direct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configuration, the depth is a key variable. This is due to the </w:t>
      </w:r>
      <w:r w:rsidR="00BD151C" w:rsidRPr="00883DA9">
        <w:rPr>
          <w:rFonts w:ascii="Times New Roman" w:hAnsi="Times New Roman" w:cs="Times New Roman"/>
          <w:lang w:val="en-US"/>
        </w:rPr>
        <w:t>compressibility of the fluid</w:t>
      </w:r>
      <w:r w:rsidRPr="00883DA9">
        <w:rPr>
          <w:rFonts w:ascii="Times New Roman" w:hAnsi="Times New Roman" w:cs="Times New Roman"/>
          <w:lang w:val="en-US"/>
        </w:rPr>
        <w:t xml:space="preserve">, which is </w:t>
      </w:r>
      <w:r w:rsidR="004C029F" w:rsidRPr="00883DA9">
        <w:rPr>
          <w:rFonts w:ascii="Times New Roman" w:hAnsi="Times New Roman" w:cs="Times New Roman"/>
          <w:lang w:val="en-US"/>
        </w:rPr>
        <w:t xml:space="preserve">an </w:t>
      </w:r>
      <w:r w:rsidRPr="00883DA9">
        <w:rPr>
          <w:rFonts w:ascii="Times New Roman" w:hAnsi="Times New Roman" w:cs="Times New Roman"/>
          <w:lang w:val="en-US"/>
        </w:rPr>
        <w:t>impacting</w:t>
      </w:r>
      <w:r w:rsidR="004C029F" w:rsidRPr="00883DA9">
        <w:rPr>
          <w:rFonts w:ascii="Times New Roman" w:hAnsi="Times New Roman" w:cs="Times New Roman"/>
          <w:lang w:val="en-US"/>
        </w:rPr>
        <w:t xml:space="preserve"> factor</w:t>
      </w:r>
      <w:r w:rsidRPr="00883DA9">
        <w:rPr>
          <w:rFonts w:ascii="Times New Roman" w:hAnsi="Times New Roman" w:cs="Times New Roman"/>
          <w:lang w:val="en-US"/>
        </w:rPr>
        <w:t xml:space="preserve"> </w:t>
      </w:r>
      <w:r w:rsidR="00BD151C" w:rsidRPr="00883DA9">
        <w:rPr>
          <w:rFonts w:ascii="Times New Roman" w:hAnsi="Times New Roman" w:cs="Times New Roman"/>
          <w:lang w:val="en-US"/>
        </w:rPr>
        <w:t xml:space="preserve">for </w:t>
      </w:r>
      <w:r w:rsidRPr="00883DA9">
        <w:rPr>
          <w:rFonts w:ascii="Times New Roman" w:hAnsi="Times New Roman" w:cs="Times New Roman"/>
          <w:lang w:val="en-US"/>
        </w:rPr>
        <w:t>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while it is not relevant for water. An increase in depth allows an increase in the pressure difference, and therefore a </w:t>
      </w:r>
      <w:r w:rsidR="00803401" w:rsidRPr="00883DA9">
        <w:rPr>
          <w:rFonts w:ascii="Times New Roman" w:hAnsi="Times New Roman" w:cs="Times New Roman"/>
          <w:lang w:val="en-US"/>
        </w:rPr>
        <w:t>favorable</w:t>
      </w:r>
      <w:r w:rsidRPr="00883DA9">
        <w:rPr>
          <w:rFonts w:ascii="Times New Roman" w:hAnsi="Times New Roman" w:cs="Times New Roman"/>
          <w:lang w:val="en-US"/>
        </w:rPr>
        <w:t xml:space="preserve"> thermosiphon condition and a reduction of the available heat. Indeed, in this case, the enthalpy gain is converted into pressure difference, which is suitable for an expansion but is not optimal for a heat upgrade configuration. These results have been obtained by optimizing eq. </w:t>
      </w:r>
      <w:r w:rsidR="00B11415" w:rsidRPr="00883DA9">
        <w:rPr>
          <w:rFonts w:ascii="Times New Roman" w:hAnsi="Times New Roman" w:cs="Times New Roman"/>
          <w:lang w:val="en-US"/>
        </w:rPr>
        <w:t>2.5</w:t>
      </w:r>
      <w:r w:rsidRPr="00883DA9">
        <w:rPr>
          <w:rFonts w:ascii="Times New Roman" w:hAnsi="Times New Roman" w:cs="Times New Roman"/>
          <w:lang w:val="en-US"/>
        </w:rPr>
        <w:t xml:space="preserve"> with Ω=1.</w:t>
      </w:r>
    </w:p>
    <w:p w14:paraId="01CAE96E" w14:textId="3F8038E2" w:rsidR="00907C52" w:rsidRPr="00883DA9" w:rsidRDefault="00907C52" w:rsidP="00B05F1B">
      <w:pPr>
        <w:jc w:val="both"/>
        <w:rPr>
          <w:rFonts w:ascii="Times New Roman" w:hAnsi="Times New Roman" w:cs="Times New Roman"/>
          <w:lang w:val="en-US"/>
        </w:rPr>
      </w:pPr>
      <w:r w:rsidRPr="00883DA9">
        <w:rPr>
          <w:rFonts w:ascii="Times New Roman" w:hAnsi="Times New Roman" w:cs="Times New Roman"/>
          <w:lang w:val="en-US"/>
        </w:rPr>
        <w:t xml:space="preserve">It is very interesting to note the very high value of </w:t>
      </w:r>
      <m:oMath>
        <m:r>
          <w:rPr>
            <w:rFonts w:ascii="Cambria Math" w:hAnsi="Cambria Math" w:cs="Times New Roman"/>
            <w:lang w:val="en-US"/>
          </w:rPr>
          <m:t>COP</m:t>
        </m:r>
      </m:oMath>
      <w:r w:rsidR="00EF0C15" w:rsidRPr="00883DA9">
        <w:rPr>
          <w:rFonts w:ascii="Times New Roman" w:hAnsi="Times New Roman" w:cs="Times New Roman"/>
          <w:lang w:val="en-US"/>
        </w:rPr>
        <w:t xml:space="preserve"> </w:t>
      </w:r>
      <w:r w:rsidRPr="00883DA9">
        <w:rPr>
          <w:rFonts w:ascii="Times New Roman" w:hAnsi="Times New Roman" w:cs="Times New Roman"/>
          <w:lang w:val="en-US"/>
        </w:rPr>
        <w:t xml:space="preserve">which can be reached with these configurations. Particularly, with </w:t>
      </w:r>
      <w:r w:rsidR="004C029F" w:rsidRPr="00883DA9">
        <w:rPr>
          <w:rFonts w:ascii="Times New Roman" w:hAnsi="Times New Roman" w:cs="Times New Roman"/>
          <w:lang w:val="en-US"/>
        </w:rPr>
        <w:t xml:space="preserve">the </w:t>
      </w:r>
      <w:r w:rsidRPr="00883DA9">
        <w:rPr>
          <w:rFonts w:ascii="Times New Roman" w:hAnsi="Times New Roman" w:cs="Times New Roman"/>
          <w:lang w:val="en-US"/>
        </w:rPr>
        <w:t>direct steam generation</w:t>
      </w:r>
      <w:r w:rsidR="004C029F" w:rsidRPr="00883DA9">
        <w:rPr>
          <w:rFonts w:ascii="Times New Roman" w:hAnsi="Times New Roman" w:cs="Times New Roman"/>
          <w:lang w:val="en-US"/>
        </w:rPr>
        <w:t>,</w:t>
      </w:r>
      <w:r w:rsidRPr="00883DA9">
        <w:rPr>
          <w:rFonts w:ascii="Times New Roman" w:hAnsi="Times New Roman" w:cs="Times New Roman"/>
          <w:lang w:val="en-US"/>
        </w:rPr>
        <w:t xml:space="preserve"> </w:t>
      </w:r>
      <m:oMath>
        <m:r>
          <w:rPr>
            <w:rFonts w:ascii="Cambria Math" w:hAnsi="Cambria Math" w:cs="Times New Roman"/>
            <w:lang w:val="en-US"/>
          </w:rPr>
          <m:t>COP</m:t>
        </m:r>
      </m:oMath>
      <w:r w:rsidR="00EF0C15" w:rsidRPr="00883DA9">
        <w:rPr>
          <w:rFonts w:ascii="Times New Roman" w:hAnsi="Times New Roman" w:cs="Times New Roman"/>
          <w:lang w:val="en-US"/>
        </w:rPr>
        <w:t xml:space="preserve"> </w:t>
      </w:r>
      <w:r w:rsidRPr="00883DA9">
        <w:rPr>
          <w:rFonts w:ascii="Times New Roman" w:hAnsi="Times New Roman" w:cs="Times New Roman"/>
          <w:lang w:val="en-US"/>
        </w:rPr>
        <w:t>of over 3.5 can be obtained with a resource temperature of 90°C. For the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heat pump, on the other hand, a maximum come of over 2 is reachable.</w:t>
      </w:r>
    </w:p>
    <w:p w14:paraId="14F937EC" w14:textId="35131D81" w:rsidR="00B11415" w:rsidRPr="00883DA9" w:rsidRDefault="00B11415" w:rsidP="00B05F1B">
      <w:pPr>
        <w:jc w:val="both"/>
        <w:rPr>
          <w:rFonts w:ascii="Times New Roman" w:hAnsi="Times New Roman" w:cs="Times New Roman"/>
          <w:lang w:val="en-US"/>
        </w:rPr>
      </w:pPr>
      <w:r w:rsidRPr="00883DA9">
        <w:rPr>
          <w:rFonts w:ascii="Times New Roman" w:hAnsi="Times New Roman" w:cs="Times New Roman"/>
          <w:lang w:val="en-US"/>
        </w:rPr>
        <w:t xml:space="preserve">In figure </w:t>
      </w:r>
      <w:r w:rsidR="00CB5FD3" w:rsidRPr="00883DA9">
        <w:rPr>
          <w:rFonts w:ascii="Times New Roman" w:hAnsi="Times New Roman" w:cs="Times New Roman"/>
          <w:lang w:val="en-US"/>
        </w:rPr>
        <w:t>10</w:t>
      </w:r>
      <w:r w:rsidRPr="00883DA9">
        <w:rPr>
          <w:rFonts w:ascii="Times New Roman" w:hAnsi="Times New Roman" w:cs="Times New Roman"/>
          <w:lang w:val="en-US"/>
        </w:rPr>
        <w:t xml:space="preserve"> isoline contour has been </w:t>
      </w:r>
      <w:r w:rsidR="0044307A" w:rsidRPr="00883DA9">
        <w:rPr>
          <w:rFonts w:ascii="Times New Roman" w:hAnsi="Times New Roman" w:cs="Times New Roman"/>
          <w:lang w:val="en-US"/>
        </w:rPr>
        <w:t>identified with a fraction to make the ratio readings easier, for example</w:t>
      </w:r>
      <w:r w:rsidR="004C029F" w:rsidRPr="00883DA9">
        <w:rPr>
          <w:rFonts w:ascii="Times New Roman" w:hAnsi="Times New Roman" w:cs="Times New Roman"/>
          <w:lang w:val="en-US"/>
        </w:rPr>
        <w:t>,</w:t>
      </w:r>
      <w:r w:rsidR="0044307A" w:rsidRPr="00883DA9">
        <w:rPr>
          <w:rFonts w:ascii="Times New Roman" w:hAnsi="Times New Roman" w:cs="Times New Roman"/>
          <w:lang w:val="en-US"/>
        </w:rPr>
        <w:t xml:space="preserve"> </w:t>
      </w:r>
      <w:r w:rsidR="0044307A" w:rsidRPr="00883DA9">
        <w:rPr>
          <w:rFonts w:ascii="Times New Roman" w:hAnsi="Times New Roman" w:cs="Times New Roman"/>
          <w:i/>
          <w:iCs/>
          <w:lang w:val="en-US"/>
        </w:rPr>
        <w:t>1/100</w:t>
      </w:r>
      <w:r w:rsidR="0044307A" w:rsidRPr="00883DA9">
        <w:rPr>
          <w:rFonts w:ascii="Times New Roman" w:hAnsi="Times New Roman" w:cs="Times New Roman"/>
          <w:lang w:val="en-US"/>
        </w:rPr>
        <w:t xml:space="preserve"> means that to produce 1kg/s of steam 100kg/s of CO</w:t>
      </w:r>
      <w:r w:rsidR="0044307A" w:rsidRPr="00883DA9">
        <w:rPr>
          <w:rFonts w:ascii="Times New Roman" w:hAnsi="Times New Roman" w:cs="Times New Roman"/>
          <w:vertAlign w:val="subscript"/>
          <w:lang w:val="en-US"/>
        </w:rPr>
        <w:t>2</w:t>
      </w:r>
      <w:r w:rsidR="0044307A" w:rsidRPr="00883DA9">
        <w:rPr>
          <w:rFonts w:ascii="Times New Roman" w:hAnsi="Times New Roman" w:cs="Times New Roman"/>
          <w:lang w:val="en-US"/>
        </w:rPr>
        <w:t xml:space="preserve"> must be circulated in the well.</w:t>
      </w:r>
    </w:p>
    <w:p w14:paraId="426AB94C" w14:textId="1A52EA69" w:rsidR="00907C52" w:rsidRPr="00883DA9" w:rsidRDefault="00B11415" w:rsidP="00B05F1B">
      <w:pPr>
        <w:jc w:val="both"/>
        <w:rPr>
          <w:rFonts w:ascii="Times New Roman" w:hAnsi="Times New Roman" w:cs="Times New Roman"/>
          <w:lang w:val="en-US"/>
        </w:rPr>
      </w:pPr>
      <w:r w:rsidRPr="00883DA9">
        <w:rPr>
          <w:rFonts w:ascii="Times New Roman" w:hAnsi="Times New Roman" w:cs="Times New Roman"/>
          <w:lang w:val="en-US"/>
        </w:rPr>
        <w:t xml:space="preserve">Finally, Figure </w:t>
      </w:r>
      <w:r w:rsidR="00CB5FD3" w:rsidRPr="00883DA9">
        <w:rPr>
          <w:rFonts w:ascii="Times New Roman" w:hAnsi="Times New Roman" w:cs="Times New Roman"/>
          <w:lang w:val="en-US"/>
        </w:rPr>
        <w:t>11</w:t>
      </w:r>
      <w:r w:rsidRPr="00883DA9">
        <w:rPr>
          <w:rFonts w:ascii="Times New Roman" w:hAnsi="Times New Roman" w:cs="Times New Roman"/>
          <w:lang w:val="en-US"/>
        </w:rPr>
        <w:t xml:space="preserve"> </w:t>
      </w:r>
      <w:r w:rsidR="0044307A" w:rsidRPr="00883DA9">
        <w:rPr>
          <w:rFonts w:ascii="Times New Roman" w:hAnsi="Times New Roman" w:cs="Times New Roman"/>
          <w:lang w:val="en-US"/>
        </w:rPr>
        <w:t xml:space="preserve">shows how </w:t>
      </w:r>
      <w:r w:rsidR="00B23195" w:rsidRPr="00883DA9">
        <w:rPr>
          <w:rFonts w:ascii="Times New Roman" w:hAnsi="Times New Roman" w:cs="Times New Roman"/>
          <w:lang w:val="en-US"/>
        </w:rPr>
        <w:t>these maps</w:t>
      </w:r>
      <w:r w:rsidR="0044307A" w:rsidRPr="00883DA9">
        <w:rPr>
          <w:rFonts w:ascii="Times New Roman" w:hAnsi="Times New Roman" w:cs="Times New Roman"/>
          <w:lang w:val="en-US"/>
        </w:rPr>
        <w:t xml:space="preserve"> can be used to </w:t>
      </w:r>
      <w:r w:rsidR="0015301F" w:rsidRPr="00883DA9">
        <w:rPr>
          <w:rFonts w:ascii="Times New Roman" w:hAnsi="Times New Roman" w:cs="Times New Roman"/>
          <w:lang w:val="en-US"/>
        </w:rPr>
        <w:t>estimate</w:t>
      </w:r>
      <w:r w:rsidR="0044307A" w:rsidRPr="00883DA9">
        <w:rPr>
          <w:rFonts w:ascii="Times New Roman" w:hAnsi="Times New Roman" w:cs="Times New Roman"/>
          <w:lang w:val="en-US"/>
        </w:rPr>
        <w:t xml:space="preserve"> the</w:t>
      </w:r>
      <w:r w:rsidR="0015301F" w:rsidRPr="00883DA9">
        <w:rPr>
          <w:rFonts w:ascii="Times New Roman" w:hAnsi="Times New Roman" w:cs="Times New Roman"/>
          <w:lang w:val="en-US"/>
        </w:rPr>
        <w:t xml:space="preserve"> </w:t>
      </w:r>
      <w:r w:rsidR="00803401" w:rsidRPr="00883DA9">
        <w:rPr>
          <w:rFonts w:ascii="Times New Roman" w:hAnsi="Times New Roman" w:cs="Times New Roman"/>
          <w:lang w:val="en-US"/>
        </w:rPr>
        <w:t>behavior</w:t>
      </w:r>
      <w:r w:rsidR="0015301F" w:rsidRPr="00883DA9">
        <w:rPr>
          <w:rFonts w:ascii="Times New Roman" w:hAnsi="Times New Roman" w:cs="Times New Roman"/>
          <w:lang w:val="en-US"/>
        </w:rPr>
        <w:t xml:space="preserve"> of a geothermal HTHP</w:t>
      </w:r>
      <w:r w:rsidR="00B23195" w:rsidRPr="00883DA9">
        <w:rPr>
          <w:rFonts w:ascii="Times New Roman" w:hAnsi="Times New Roman" w:cs="Times New Roman"/>
          <w:lang w:val="en-US"/>
        </w:rPr>
        <w:t xml:space="preserve"> given the geological condition of the selected location. In fact, by</w:t>
      </w:r>
      <w:r w:rsidRPr="00883DA9">
        <w:rPr>
          <w:rFonts w:ascii="Times New Roman" w:hAnsi="Times New Roman" w:cs="Times New Roman"/>
          <w:lang w:val="en-US"/>
        </w:rPr>
        <w:t xml:space="preserve"> superimposing real</w:t>
      </w:r>
      <w:r w:rsidR="00B23195" w:rsidRPr="00883DA9">
        <w:rPr>
          <w:rFonts w:ascii="Times New Roman" w:hAnsi="Times New Roman" w:cs="Times New Roman"/>
          <w:lang w:val="en-US"/>
        </w:rPr>
        <w:t xml:space="preserve"> geothermal gradients </w:t>
      </w:r>
      <w:sdt>
        <w:sdtPr>
          <w:rPr>
            <w:rFonts w:ascii="Times New Roman" w:hAnsi="Times New Roman" w:cs="Times New Roman"/>
            <w:color w:val="000000"/>
            <w:lang w:val="en-US"/>
          </w:rPr>
          <w:tag w:val="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"/>
          <w:id w:val="-1540421744"/>
          <w:placeholder>
            <w:docPart w:val="DefaultPlaceholder_-1854013440"/>
          </w:placeholder>
        </w:sdtPr>
        <w:sdtContent>
          <w:r w:rsidR="004439C3" w:rsidRPr="004439C3">
            <w:rPr>
              <w:rFonts w:ascii="Times New Roman" w:hAnsi="Times New Roman" w:cs="Times New Roman"/>
              <w:color w:val="000000"/>
              <w:lang w:val="en-US"/>
            </w:rPr>
            <w:t>[23]</w:t>
          </w:r>
          <w:proofErr w:type="gramStart"/>
          <w:r w:rsidR="004439C3" w:rsidRPr="004439C3">
            <w:rPr>
              <w:rFonts w:ascii="Times New Roman" w:hAnsi="Times New Roman" w:cs="Times New Roman"/>
              <w:color w:val="000000"/>
              <w:lang w:val="en-US"/>
            </w:rPr>
            <w:t>–[</w:t>
          </w:r>
          <w:proofErr w:type="gramEnd"/>
          <w:r w:rsidR="004439C3" w:rsidRPr="004439C3">
            <w:rPr>
              <w:rFonts w:ascii="Times New Roman" w:hAnsi="Times New Roman" w:cs="Times New Roman"/>
              <w:color w:val="000000"/>
              <w:lang w:val="en-US"/>
            </w:rPr>
            <w:t>27]</w:t>
          </w:r>
        </w:sdtContent>
      </w:sdt>
      <w:r w:rsidR="00B23195" w:rsidRPr="00883DA9">
        <w:rPr>
          <w:rFonts w:ascii="Times New Roman" w:hAnsi="Times New Roman" w:cs="Times New Roman"/>
          <w:lang w:val="en-US"/>
        </w:rPr>
        <w:t xml:space="preserve"> to the graph is possible to identify the expected value of </w:t>
      </w:r>
      <m:oMath>
        <m:r>
          <w:rPr>
            <w:rFonts w:ascii="Cambria Math" w:hAnsi="Cambria Math" w:cs="Times New Roman"/>
            <w:lang w:val="en-US"/>
          </w:rPr>
          <m:t>COP</m:t>
        </m:r>
      </m:oMath>
      <w:r w:rsidR="00EF0C15" w:rsidRPr="00883DA9">
        <w:rPr>
          <w:rFonts w:ascii="Times New Roman" w:hAnsi="Times New Roman" w:cs="Times New Roman"/>
          <w:lang w:val="en-US"/>
        </w:rPr>
        <w:t xml:space="preserve"> and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00EF0C15" w:rsidRPr="00883DA9">
        <w:rPr>
          <w:rFonts w:ascii="Times New Roman" w:hAnsi="Times New Roman" w:cs="Times New Roman"/>
          <w:lang w:val="en-US"/>
        </w:rPr>
        <w:t xml:space="preserve"> that can be achieved for different depths. For </w:t>
      </w:r>
      <w:r w:rsidR="004E2877" w:rsidRPr="00883DA9">
        <w:rPr>
          <w:rFonts w:ascii="Times New Roman" w:hAnsi="Times New Roman" w:cs="Times New Roman"/>
          <w:lang w:val="en-US"/>
        </w:rPr>
        <w:t>example,</w:t>
      </w:r>
      <w:r w:rsidR="00EF0C15" w:rsidRPr="00883DA9">
        <w:rPr>
          <w:rFonts w:ascii="Times New Roman" w:hAnsi="Times New Roman" w:cs="Times New Roman"/>
          <w:lang w:val="en-US"/>
        </w:rPr>
        <w:t xml:space="preserve"> </w:t>
      </w:r>
      <w:r w:rsidR="004E2877" w:rsidRPr="00883DA9">
        <w:rPr>
          <w:rFonts w:ascii="Times New Roman" w:hAnsi="Times New Roman" w:cs="Times New Roman"/>
          <w:lang w:val="en-US"/>
        </w:rPr>
        <w:t xml:space="preserve">a </w:t>
      </w:r>
      <w:r w:rsidR="004E2877" w:rsidRPr="00883DA9">
        <w:rPr>
          <w:rFonts w:ascii="Times New Roman" w:hAnsi="Times New Roman" w:cs="Times New Roman"/>
          <w:i/>
          <w:iCs/>
          <w:lang w:val="en-US"/>
        </w:rPr>
        <w:t>direct sCO</w:t>
      </w:r>
      <w:r w:rsidR="004E2877" w:rsidRPr="00883DA9">
        <w:rPr>
          <w:rFonts w:ascii="Times New Roman" w:hAnsi="Times New Roman" w:cs="Times New Roman"/>
          <w:i/>
          <w:iCs/>
          <w:vertAlign w:val="subscript"/>
          <w:lang w:val="en-US"/>
        </w:rPr>
        <w:t>2</w:t>
      </w:r>
      <w:r w:rsidR="004E2877" w:rsidRPr="00883DA9">
        <w:rPr>
          <w:rFonts w:ascii="Times New Roman" w:hAnsi="Times New Roman" w:cs="Times New Roman"/>
          <w:i/>
          <w:iCs/>
          <w:lang w:val="en-US"/>
        </w:rPr>
        <w:t xml:space="preserve"> heat pump</w:t>
      </w:r>
      <w:r w:rsidR="00EF0C15" w:rsidRPr="00883DA9">
        <w:rPr>
          <w:rFonts w:ascii="Times New Roman" w:hAnsi="Times New Roman" w:cs="Times New Roman"/>
          <w:lang w:val="en-US"/>
        </w:rPr>
        <w:t xml:space="preserve"> </w:t>
      </w:r>
      <w:r w:rsidR="004E2877" w:rsidRPr="00883DA9">
        <w:rPr>
          <w:rFonts w:ascii="Times New Roman" w:hAnsi="Times New Roman" w:cs="Times New Roman"/>
          <w:lang w:val="en-US"/>
        </w:rPr>
        <w:t xml:space="preserve">installed in the location related to </w:t>
      </w:r>
      <w:r w:rsidR="00EF0C15" w:rsidRPr="00883DA9">
        <w:rPr>
          <w:rFonts w:ascii="Times New Roman" w:hAnsi="Times New Roman" w:cs="Times New Roman"/>
          <w:lang w:val="en-US"/>
        </w:rPr>
        <w:t>gradient d.1 (southern Tuscany)</w:t>
      </w:r>
      <w:r w:rsidR="004E2877" w:rsidRPr="00883DA9">
        <w:rPr>
          <w:rFonts w:ascii="Times New Roman" w:hAnsi="Times New Roman" w:cs="Times New Roman"/>
          <w:lang w:val="en-US"/>
        </w:rPr>
        <w:t xml:space="preserve"> could have a maximum</w:t>
      </w:r>
      <w:r w:rsidR="00EF0C15" w:rsidRPr="00883DA9">
        <w:rPr>
          <w:rFonts w:ascii="Times New Roman" w:hAnsi="Times New Roman" w:cs="Times New Roman"/>
          <w:lang w:val="en-US"/>
        </w:rPr>
        <w:t xml:space="preserve"> </w:t>
      </w:r>
      <m:oMath>
        <m:r>
          <w:rPr>
            <w:rFonts w:ascii="Cambria Math" w:hAnsi="Cambria Math" w:cs="Times New Roman"/>
            <w:lang w:val="en-US"/>
          </w:rPr>
          <m:t>COP</m:t>
        </m:r>
        <m:r>
          <w:rPr>
            <w:rFonts w:ascii="Cambria Math" w:eastAsiaTheme="minorEastAsia" w:hAnsi="Cambria Math" w:cs="Times New Roman"/>
            <w:lang w:val="en-US"/>
          </w:rPr>
          <m:t>=1</m:t>
        </m:r>
      </m:oMath>
      <w:r w:rsidR="00EF0C15" w:rsidRPr="00883DA9">
        <w:rPr>
          <w:rFonts w:ascii="Times New Roman" w:eastAsiaTheme="minorEastAsia" w:hAnsi="Times New Roman" w:cs="Times New Roman"/>
          <w:lang w:val="en-US"/>
        </w:rPr>
        <w:t xml:space="preserve"> </w:t>
      </w:r>
      <w:r w:rsidR="004E2877" w:rsidRPr="00883DA9">
        <w:rPr>
          <w:rFonts w:ascii="Times New Roman" w:eastAsiaTheme="minorEastAsia" w:hAnsi="Times New Roman" w:cs="Times New Roman"/>
          <w:lang w:val="en-US"/>
        </w:rPr>
        <w:t xml:space="preserve">for a 1500 m depth well while a </w:t>
      </w:r>
      <w:r w:rsidR="004E2877" w:rsidRPr="00883DA9">
        <w:rPr>
          <w:rFonts w:ascii="Times New Roman" w:hAnsi="Times New Roman" w:cs="Times New Roman"/>
          <w:i/>
          <w:iCs/>
          <w:lang w:val="en-US"/>
        </w:rPr>
        <w:t xml:space="preserve">direct Water </w:t>
      </w:r>
      <w:r w:rsidR="004E2877" w:rsidRPr="00883DA9">
        <w:rPr>
          <w:rFonts w:ascii="Times New Roman" w:hAnsi="Times New Roman" w:cs="Times New Roman"/>
          <w:lang w:val="en-US"/>
        </w:rPr>
        <w:t xml:space="preserve">plant installed in the same location could reach </w:t>
      </w:r>
      <m:oMath>
        <m:r>
          <w:rPr>
            <w:rFonts w:ascii="Cambria Math" w:hAnsi="Cambria Math" w:cs="Times New Roman"/>
            <w:lang w:val="en-US"/>
          </w:rPr>
          <m:t>COP</m:t>
        </m:r>
      </m:oMath>
      <w:r w:rsidR="004E2877" w:rsidRPr="00883DA9">
        <w:rPr>
          <w:rFonts w:ascii="Times New Roman" w:eastAsiaTheme="minorEastAsia" w:hAnsi="Times New Roman" w:cs="Times New Roman"/>
          <w:lang w:val="en-US"/>
        </w:rPr>
        <w:t xml:space="preserve"> as high as 2.2 </w:t>
      </w:r>
      <w:r w:rsidR="008A4895" w:rsidRPr="00883DA9">
        <w:rPr>
          <w:rFonts w:ascii="Times New Roman" w:eastAsiaTheme="minorEastAsia" w:hAnsi="Times New Roman" w:cs="Times New Roman"/>
          <w:lang w:val="en-US"/>
        </w:rPr>
        <w:t>considering</w:t>
      </w:r>
      <w:r w:rsidR="004E2877" w:rsidRPr="00883DA9">
        <w:rPr>
          <w:rFonts w:ascii="Times New Roman" w:eastAsiaTheme="minorEastAsia" w:hAnsi="Times New Roman" w:cs="Times New Roman"/>
          <w:lang w:val="en-US"/>
        </w:rPr>
        <w:t xml:space="preserve"> the same well depth. </w:t>
      </w:r>
    </w:p>
    <w:p w14:paraId="68571300" w14:textId="3142E481" w:rsidR="00E72565" w:rsidRPr="00883DA9" w:rsidRDefault="00E72565" w:rsidP="00E72565">
      <w:pPr>
        <w:rPr>
          <w:rFonts w:ascii="Times New Roman" w:hAnsi="Times New Roman" w:cs="Times New Roman"/>
          <w:lang w:val="en-US"/>
        </w:rPr>
      </w:pPr>
    </w:p>
    <w:p w14:paraId="0CCDBEEA" w14:textId="77777777" w:rsidR="00E91BBF" w:rsidRPr="00883DA9" w:rsidRDefault="00E91BBF" w:rsidP="00E72565">
      <w:pPr>
        <w:rPr>
          <w:rFonts w:ascii="Times New Roman" w:hAnsi="Times New Roman" w:cs="Times New Roman"/>
          <w:lang w:val="en-US"/>
        </w:rPr>
      </w:pPr>
    </w:p>
    <w:p w14:paraId="4F57C4BA" w14:textId="4DE2BB22" w:rsidR="00D70E05" w:rsidRPr="00883DA9" w:rsidRDefault="00110DB7" w:rsidP="00605A4D">
      <w:pPr>
        <w:jc w:val="center"/>
        <w:rPr>
          <w:rFonts w:ascii="Times New Roman" w:hAnsi="Times New Roman" w:cs="Times New Roman"/>
          <w:lang w:val="en-US"/>
        </w:rPr>
      </w:pPr>
      <w:r w:rsidRPr="00883DA9">
        <w:rPr>
          <w:rFonts w:ascii="Times New Roman" w:hAnsi="Times New Roman" w:cs="Times New Roman"/>
          <w:noProof/>
          <w:lang w:val="en-US"/>
        </w:rPr>
        <w:object w:dxaOrig="21781" w:dyaOrig="15151" w14:anchorId="6E40B623">
          <v:shape id="_x0000_i1026" type="#_x0000_t75" alt="" style="width:452.25pt;height:315pt;mso-width-percent:0;mso-height-percent:0;mso-width-percent:0;mso-height-percent:0" o:ole="">
            <v:imagedata r:id="rId25" o:title=""/>
          </v:shape>
          <o:OLEObject Type="Embed" ProgID="Visio.Drawing.15" ShapeID="_x0000_i1026" DrawAspect="Content" ObjectID="_1794134141" r:id="rId26"/>
        </w:object>
      </w:r>
    </w:p>
    <w:p w14:paraId="49E30B77" w14:textId="68A96AB8" w:rsidR="00E27026" w:rsidRPr="00883DA9" w:rsidRDefault="00E27026" w:rsidP="00E27026">
      <w:pPr>
        <w:pStyle w:val="Didascalia"/>
        <w:spacing w:before="0"/>
        <w:jc w:val="both"/>
        <w:rPr>
          <w:rFonts w:ascii="Times New Roman" w:hAnsi="Times New Roman" w:cs="Times New Roman"/>
          <w:lang w:val="en-US"/>
        </w:rPr>
      </w:pPr>
      <w:r w:rsidRPr="00883DA9">
        <w:rPr>
          <w:rFonts w:ascii="Times New Roman" w:hAnsi="Times New Roman" w:cs="Times New Roman"/>
          <w:lang w:val="en-US"/>
        </w:rPr>
        <w:lastRenderedPageBreak/>
        <w:t xml:space="preserve">Figure </w:t>
      </w:r>
      <w:r w:rsidR="00CB5FD3" w:rsidRPr="00883DA9">
        <w:rPr>
          <w:rFonts w:ascii="Times New Roman" w:hAnsi="Times New Roman" w:cs="Times New Roman"/>
          <w:lang w:val="en-US"/>
        </w:rPr>
        <w:t>9</w:t>
      </w:r>
      <w:r w:rsidRPr="00883DA9">
        <w:rPr>
          <w:rFonts w:ascii="Times New Roman" w:hAnsi="Times New Roman" w:cs="Times New Roman"/>
          <w:lang w:val="en-US"/>
        </w:rPr>
        <w:t xml:space="preserve"> – COP relation with resource depth and temperature for different surface plant configuration</w:t>
      </w:r>
      <w:r w:rsidR="007E6949" w:rsidRPr="00883DA9">
        <w:rPr>
          <w:rFonts w:ascii="Times New Roman" w:hAnsi="Times New Roman" w:cs="Times New Roman"/>
          <w:lang w:val="en-US"/>
        </w:rPr>
        <w:t>s</w:t>
      </w:r>
      <w:r w:rsidRPr="00883DA9">
        <w:rPr>
          <w:rFonts w:ascii="Times New Roman" w:hAnsi="Times New Roman" w:cs="Times New Roman"/>
          <w:lang w:val="en-US"/>
        </w:rPr>
        <w:t xml:space="preserve"> </w:t>
      </w:r>
    </w:p>
    <w:p w14:paraId="11AD4188" w14:textId="7327634D" w:rsidR="00E27026" w:rsidRPr="00883DA9" w:rsidRDefault="00110DB7" w:rsidP="00605A4D">
      <w:pPr>
        <w:pStyle w:val="Didascalia"/>
        <w:spacing w:before="0"/>
        <w:jc w:val="center"/>
        <w:rPr>
          <w:rFonts w:ascii="Times New Roman" w:hAnsi="Times New Roman" w:cs="Times New Roman"/>
          <w:lang w:val="en-US"/>
        </w:rPr>
      </w:pPr>
      <w:r w:rsidRPr="00883DA9">
        <w:rPr>
          <w:rFonts w:ascii="Times New Roman" w:hAnsi="Times New Roman" w:cs="Times New Roman"/>
          <w:noProof/>
          <w:lang w:val="en-US"/>
        </w:rPr>
        <w:object w:dxaOrig="21781" w:dyaOrig="15151" w14:anchorId="4BBCA553">
          <v:shape id="_x0000_i1027" type="#_x0000_t75" alt="" style="width:456pt;height:318pt;mso-width-percent:0;mso-height-percent:0;mso-width-percent:0;mso-height-percent:0" o:ole="">
            <v:imagedata r:id="rId27" o:title=""/>
          </v:shape>
          <o:OLEObject Type="Embed" ProgID="Visio.Drawing.15" ShapeID="_x0000_i1027" DrawAspect="Content" ObjectID="_1794134142" r:id="rId28"/>
        </w:object>
      </w:r>
    </w:p>
    <w:p w14:paraId="1055C149" w14:textId="095C8CD0" w:rsidR="003C7E48" w:rsidRPr="00883DA9" w:rsidRDefault="00E27026" w:rsidP="00605A4D">
      <w:pPr>
        <w:pStyle w:val="Didascalia"/>
        <w:spacing w:before="0"/>
        <w:jc w:val="both"/>
        <w:rPr>
          <w:rFonts w:ascii="Times New Roman" w:hAnsi="Times New Roman" w:cs="Times New Roman"/>
          <w:u w:val="single"/>
          <w:lang w:val="en-US"/>
        </w:rPr>
      </w:pPr>
      <w:r w:rsidRPr="00883DA9">
        <w:rPr>
          <w:rFonts w:ascii="Times New Roman" w:hAnsi="Times New Roman" w:cs="Times New Roman"/>
          <w:lang w:val="en-US"/>
        </w:rPr>
        <w:t xml:space="preserve">Figure </w:t>
      </w:r>
      <w:r w:rsidR="00CB5FD3" w:rsidRPr="00883DA9">
        <w:rPr>
          <w:rFonts w:ascii="Times New Roman" w:hAnsi="Times New Roman" w:cs="Times New Roman"/>
          <w:lang w:val="en-US"/>
        </w:rPr>
        <w:t>10</w:t>
      </w:r>
      <w:r w:rsidRPr="00883DA9">
        <w:rPr>
          <w:rFonts w:ascii="Times New Roman" w:hAnsi="Times New Roman" w:cs="Times New Roman"/>
          <w:lang w:val="en-US"/>
        </w:rPr>
        <w:t xml:space="preserve"> – </w:t>
      </w:r>
      <w:proofErr w:type="spellStart"/>
      <w:r w:rsidRPr="00883DA9">
        <w:rPr>
          <w:rFonts w:ascii="Times New Roman" w:hAnsi="Times New Roman" w:cs="Times New Roman"/>
          <w:lang w:val="en-US"/>
        </w:rPr>
        <w:t>m</w:t>
      </w:r>
      <w:r w:rsidRPr="00883DA9">
        <w:rPr>
          <w:rFonts w:ascii="Times New Roman" w:hAnsi="Times New Roman" w:cs="Times New Roman"/>
          <w:vertAlign w:val="subscript"/>
          <w:lang w:val="en-US"/>
        </w:rPr>
        <w:t>ratio</w:t>
      </w:r>
      <w:proofErr w:type="spellEnd"/>
      <w:r w:rsidRPr="00883DA9">
        <w:rPr>
          <w:rFonts w:ascii="Times New Roman" w:hAnsi="Times New Roman" w:cs="Times New Roman"/>
          <w:lang w:val="en-US"/>
        </w:rPr>
        <w:t xml:space="preserve"> relation with resource depth and temperature for different surface plant configuration</w:t>
      </w:r>
      <w:r w:rsidR="001A5BC3" w:rsidRPr="00883DA9">
        <w:rPr>
          <w:rFonts w:ascii="Times New Roman" w:hAnsi="Times New Roman" w:cs="Times New Roman"/>
          <w:lang w:val="en-US"/>
        </w:rPr>
        <w:t>s</w:t>
      </w:r>
      <w:r w:rsidRPr="00883DA9">
        <w:rPr>
          <w:rFonts w:ascii="Times New Roman" w:hAnsi="Times New Roman" w:cs="Times New Roman"/>
          <w:lang w:val="en-US"/>
        </w:rPr>
        <w:t>: A)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direct HTHP powered by </w:t>
      </w:r>
      <w:r w:rsidR="001A5BC3" w:rsidRPr="00883DA9">
        <w:rPr>
          <w:rFonts w:ascii="Times New Roman" w:hAnsi="Times New Roman" w:cs="Times New Roman"/>
          <w:lang w:val="en-US"/>
        </w:rPr>
        <w:t xml:space="preserve">an </w:t>
      </w:r>
      <w:r w:rsidRPr="00883DA9">
        <w:rPr>
          <w:rFonts w:ascii="Times New Roman" w:hAnsi="Times New Roman" w:cs="Times New Roman"/>
          <w:lang w:val="en-US"/>
        </w:rPr>
        <w:t>electric motor (figure 1.a). B) Direct Water HTHP (figure 1.</w:t>
      </w:r>
      <w:r w:rsidR="00C01382">
        <w:rPr>
          <w:rFonts w:ascii="Times New Roman" w:hAnsi="Times New Roman" w:cs="Times New Roman"/>
          <w:lang w:val="en-US"/>
        </w:rPr>
        <w:t>c</w:t>
      </w:r>
      <w:r w:rsidRPr="00883DA9">
        <w:rPr>
          <w:rFonts w:ascii="Times New Roman" w:hAnsi="Times New Roman" w:cs="Times New Roman"/>
          <w:lang w:val="en-US"/>
        </w:rPr>
        <w:t xml:space="preserve">). C) </w:t>
      </w:r>
      <w:r w:rsidRPr="00883DA9">
        <w:rPr>
          <w:rFonts w:ascii="Times New Roman" w:hAnsi="Times New Roman" w:cs="Times New Roman"/>
          <w:i w:val="0"/>
          <w:iCs w:val="0"/>
          <w:lang w:val="en-US"/>
        </w:rPr>
        <w:t>Indirect ORC heat pump</w:t>
      </w:r>
      <w:r w:rsidRPr="00883DA9">
        <w:rPr>
          <w:rFonts w:ascii="Times New Roman" w:hAnsi="Times New Roman" w:cs="Times New Roman"/>
          <w:lang w:val="en-US"/>
        </w:rPr>
        <w:t xml:space="preserve"> with </w:t>
      </w:r>
      <w:proofErr w:type="spellStart"/>
      <w:r w:rsidRPr="00883DA9">
        <w:rPr>
          <w:rFonts w:ascii="Times New Roman" w:hAnsi="Times New Roman" w:cs="Times New Roman"/>
          <w:lang w:val="en-US"/>
        </w:rPr>
        <w:t>nPentane</w:t>
      </w:r>
      <w:proofErr w:type="spellEnd"/>
      <w:r w:rsidRPr="00883DA9">
        <w:rPr>
          <w:rFonts w:ascii="Times New Roman" w:hAnsi="Times New Roman" w:cs="Times New Roman"/>
          <w:lang w:val="en-US"/>
        </w:rPr>
        <w:t xml:space="preserve"> as ORC fluid (figure 1.</w:t>
      </w:r>
      <w:r w:rsidR="00C01382">
        <w:rPr>
          <w:rFonts w:ascii="Times New Roman" w:hAnsi="Times New Roman" w:cs="Times New Roman"/>
          <w:lang w:val="en-US"/>
        </w:rPr>
        <w:t>b</w:t>
      </w:r>
      <w:r w:rsidRPr="00883DA9">
        <w:rPr>
          <w:rFonts w:ascii="Times New Roman" w:hAnsi="Times New Roman" w:cs="Times New Roman"/>
          <w:lang w:val="en-US"/>
        </w:rPr>
        <w:t xml:space="preserve">). D) </w:t>
      </w:r>
      <w:r w:rsidRPr="00883DA9">
        <w:rPr>
          <w:rFonts w:ascii="Times New Roman" w:hAnsi="Times New Roman" w:cs="Times New Roman"/>
          <w:iCs w:val="0"/>
          <w:lang w:val="en-US"/>
        </w:rPr>
        <w:t>Indirect ORC heat pump</w:t>
      </w:r>
      <w:r w:rsidRPr="00883DA9">
        <w:rPr>
          <w:rFonts w:ascii="Times New Roman" w:hAnsi="Times New Roman" w:cs="Times New Roman"/>
          <w:lang w:val="en-US"/>
        </w:rPr>
        <w:t xml:space="preserve"> with Water as ORC fluid (figure 1.</w:t>
      </w:r>
      <w:r w:rsidR="00C01382">
        <w:rPr>
          <w:rFonts w:ascii="Times New Roman" w:hAnsi="Times New Roman" w:cs="Times New Roman"/>
          <w:lang w:val="en-US"/>
        </w:rPr>
        <w:t>b</w:t>
      </w:r>
      <w:r w:rsidRPr="00883DA9">
        <w:rPr>
          <w:rFonts w:ascii="Times New Roman" w:hAnsi="Times New Roman" w:cs="Times New Roman"/>
          <w:lang w:val="en-US"/>
        </w:rPr>
        <w:t xml:space="preserve">). </w:t>
      </w:r>
    </w:p>
    <w:p w14:paraId="4D0CF447" w14:textId="40F8A93E" w:rsidR="00C51385" w:rsidRPr="00883DA9" w:rsidRDefault="00110DB7" w:rsidP="00C51385">
      <w:pPr>
        <w:rPr>
          <w:rFonts w:ascii="Times New Roman" w:hAnsi="Times New Roman" w:cs="Times New Roman"/>
          <w:lang w:val="en-US"/>
        </w:rPr>
      </w:pPr>
      <w:r w:rsidRPr="00883DA9">
        <w:rPr>
          <w:rFonts w:ascii="Times New Roman" w:hAnsi="Times New Roman" w:cs="Times New Roman"/>
          <w:noProof/>
          <w:lang w:val="en-US"/>
        </w:rPr>
        <w:object w:dxaOrig="21345" w:dyaOrig="8101" w14:anchorId="22F0A2DA">
          <v:shape id="_x0000_i1028" type="#_x0000_t75" alt="" style="width:481.5pt;height:183.75pt;mso-width-percent:0;mso-height-percent:0;mso-width-percent:0;mso-height-percent:0" o:ole="">
            <v:imagedata r:id="rId29" o:title=""/>
          </v:shape>
          <o:OLEObject Type="Embed" ProgID="Visio.Drawing.15" ShapeID="_x0000_i1028" DrawAspect="Content" ObjectID="_1794134143" r:id="rId30"/>
        </w:object>
      </w:r>
    </w:p>
    <w:p w14:paraId="7F5C6CCE" w14:textId="659D8624" w:rsidR="009370DD" w:rsidRPr="00743BFC" w:rsidRDefault="00BF6D31" w:rsidP="00743BFC">
      <w:pPr>
        <w:pStyle w:val="Didascalia"/>
        <w:spacing w:before="0"/>
        <w:jc w:val="both"/>
        <w:rPr>
          <w:rFonts w:ascii="Times New Roman" w:hAnsi="Times New Roman" w:cs="Times New Roman"/>
          <w:lang w:val="en-US"/>
        </w:rPr>
      </w:pPr>
      <w:r w:rsidRPr="00883DA9">
        <w:rPr>
          <w:rFonts w:ascii="Times New Roman" w:hAnsi="Times New Roman" w:cs="Times New Roman"/>
          <w:lang w:val="en-US"/>
        </w:rPr>
        <w:t xml:space="preserve">Figure </w:t>
      </w:r>
      <w:r w:rsidR="00CB5FD3" w:rsidRPr="00883DA9">
        <w:rPr>
          <w:rFonts w:ascii="Times New Roman" w:hAnsi="Times New Roman" w:cs="Times New Roman"/>
          <w:lang w:val="en-US"/>
        </w:rPr>
        <w:t>11</w:t>
      </w:r>
      <w:r w:rsidRPr="00883DA9">
        <w:rPr>
          <w:rFonts w:ascii="Times New Roman" w:hAnsi="Times New Roman" w:cs="Times New Roman"/>
          <w:lang w:val="en-US"/>
        </w:rPr>
        <w:t xml:space="preserve"> – Real geothermal gradients superimposed on estimated maximum COP from figure 8</w:t>
      </w:r>
      <w:r w:rsidR="00E57276" w:rsidRPr="00883DA9">
        <w:rPr>
          <w:rFonts w:ascii="Times New Roman" w:hAnsi="Times New Roman" w:cs="Times New Roman"/>
          <w:lang w:val="en-US"/>
        </w:rPr>
        <w:t>. Gradients a, b and c are mean and standard distribution from multiple exploration wells in</w:t>
      </w:r>
      <w:r w:rsidR="001D47FB" w:rsidRPr="00883DA9">
        <w:rPr>
          <w:rFonts w:ascii="Times New Roman" w:hAnsi="Times New Roman" w:cs="Times New Roman"/>
          <w:lang w:val="en-US"/>
        </w:rPr>
        <w:t xml:space="preserve">: a) </w:t>
      </w:r>
      <w:proofErr w:type="spellStart"/>
      <w:r w:rsidR="001D47FB" w:rsidRPr="00883DA9">
        <w:rPr>
          <w:rFonts w:ascii="Times New Roman" w:hAnsi="Times New Roman" w:cs="Times New Roman"/>
          <w:lang w:val="en-US"/>
        </w:rPr>
        <w:t>Absheron</w:t>
      </w:r>
      <w:proofErr w:type="spellEnd"/>
      <w:r w:rsidR="001D47FB" w:rsidRPr="00883DA9">
        <w:rPr>
          <w:rFonts w:ascii="Times New Roman" w:hAnsi="Times New Roman" w:cs="Times New Roman"/>
          <w:lang w:val="en-US"/>
        </w:rPr>
        <w:t xml:space="preserve"> peninsula (Azerbaijan) and in </w:t>
      </w:r>
      <w:r w:rsidR="00E57276" w:rsidRPr="00883DA9">
        <w:rPr>
          <w:rFonts w:ascii="Times New Roman" w:hAnsi="Times New Roman" w:cs="Times New Roman"/>
          <w:lang w:val="en-US"/>
        </w:rPr>
        <w:t>Alberta (Canada)</w:t>
      </w:r>
      <w:r w:rsidR="001D47FB" w:rsidRPr="00883DA9">
        <w:rPr>
          <w:rFonts w:ascii="Times New Roman" w:hAnsi="Times New Roman" w:cs="Times New Roman"/>
          <w:lang w:val="en-US"/>
        </w:rPr>
        <w:t xml:space="preserve"> </w:t>
      </w:r>
      <w:sdt>
        <w:sdtPr>
          <w:rPr>
            <w:rFonts w:ascii="Times New Roman" w:hAnsi="Times New Roman" w:cs="Times New Roman"/>
            <w:i w:val="0"/>
            <w:color w:val="000000"/>
            <w:lang w:val="en-US"/>
          </w:rPr>
          <w:tag w:val="MENDELEY_CITATION_v3_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"/>
          <w:id w:val="-176890917"/>
          <w:placeholder>
            <w:docPart w:val="DefaultPlaceholder_-1854013440"/>
          </w:placeholder>
        </w:sdtPr>
        <w:sdtContent>
          <w:r w:rsidR="004439C3" w:rsidRPr="004439C3">
            <w:rPr>
              <w:rFonts w:ascii="Times New Roman" w:hAnsi="Times New Roman" w:cs="Times New Roman"/>
              <w:i w:val="0"/>
              <w:color w:val="000000"/>
              <w:lang w:val="en-US"/>
            </w:rPr>
            <w:t>[23], [25]</w:t>
          </w:r>
        </w:sdtContent>
      </w:sdt>
      <w:r w:rsidR="001D47FB" w:rsidRPr="00883DA9">
        <w:rPr>
          <w:rFonts w:ascii="Times New Roman" w:hAnsi="Times New Roman" w:cs="Times New Roman"/>
          <w:lang w:val="en-US"/>
        </w:rPr>
        <w:t>, b) Netherlands</w:t>
      </w:r>
      <w:r w:rsidR="00215E9E">
        <w:rPr>
          <w:rFonts w:ascii="Times New Roman" w:hAnsi="Times New Roman" w:cs="Times New Roman"/>
          <w:lang w:val="en-US"/>
        </w:rPr>
        <w:t xml:space="preserve"> </w:t>
      </w:r>
      <w:sdt>
        <w:sdtPr>
          <w:rPr>
            <w:rFonts w:ascii="Times New Roman" w:hAnsi="Times New Roman" w:cs="Times New Roman"/>
            <w:i w:val="0"/>
            <w:color w:val="000000"/>
            <w:lang w:val="en-US"/>
          </w:rPr>
          <w:tag w:val="MENDELEY_CITATION_v3_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"/>
          <w:id w:val="1455295314"/>
          <w:placeholder>
            <w:docPart w:val="DefaultPlaceholder_-1854013440"/>
          </w:placeholder>
        </w:sdtPr>
        <w:sdtContent>
          <w:r w:rsidR="004439C3" w:rsidRPr="004439C3">
            <w:rPr>
              <w:rFonts w:ascii="Times New Roman" w:hAnsi="Times New Roman" w:cs="Times New Roman"/>
              <w:i w:val="0"/>
              <w:color w:val="000000"/>
              <w:lang w:val="en-US"/>
            </w:rPr>
            <w:t>[24]</w:t>
          </w:r>
        </w:sdtContent>
      </w:sdt>
      <w:r w:rsidR="001D47FB" w:rsidRPr="00883DA9">
        <w:rPr>
          <w:rFonts w:ascii="Times New Roman" w:hAnsi="Times New Roman" w:cs="Times New Roman"/>
          <w:lang w:val="en-US"/>
        </w:rPr>
        <w:t>, c)</w:t>
      </w:r>
      <w:r w:rsidR="00E57276" w:rsidRPr="00883DA9">
        <w:rPr>
          <w:rFonts w:ascii="Times New Roman" w:hAnsi="Times New Roman" w:cs="Times New Roman"/>
          <w:lang w:val="en-US"/>
        </w:rPr>
        <w:t xml:space="preserve"> Daqing Oilfield, Northeast China </w:t>
      </w:r>
      <w:sdt>
        <w:sdtPr>
          <w:rPr>
            <w:rFonts w:ascii="Times New Roman" w:hAnsi="Times New Roman" w:cs="Times New Roman"/>
            <w:i w:val="0"/>
            <w:color w:val="000000"/>
            <w:lang w:val="en-US"/>
          </w:rPr>
          <w:tag w:val="MENDELEY_CITATION_v3_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"/>
          <w:id w:val="1619026328"/>
          <w:placeholder>
            <w:docPart w:val="DefaultPlaceholder_-1854013440"/>
          </w:placeholder>
        </w:sdtPr>
        <w:sdtContent>
          <w:r w:rsidR="004439C3" w:rsidRPr="004439C3">
            <w:rPr>
              <w:rFonts w:ascii="Times New Roman" w:hAnsi="Times New Roman" w:cs="Times New Roman"/>
              <w:i w:val="0"/>
              <w:color w:val="000000"/>
              <w:lang w:val="en-US"/>
            </w:rPr>
            <w:t>[26]</w:t>
          </w:r>
        </w:sdtContent>
      </w:sdt>
      <w:r w:rsidR="00E57276" w:rsidRPr="00883DA9">
        <w:rPr>
          <w:rFonts w:ascii="Times New Roman" w:hAnsi="Times New Roman" w:cs="Times New Roman"/>
          <w:lang w:val="en-US"/>
        </w:rPr>
        <w:t xml:space="preserve">. Gradients d.1, d.2, d.3 and d.4 are well log from a south Tuscany geothermal field </w:t>
      </w:r>
      <w:sdt>
        <w:sdtPr>
          <w:rPr>
            <w:rFonts w:ascii="Times New Roman" w:hAnsi="Times New Roman" w:cs="Times New Roman"/>
            <w:i w:val="0"/>
            <w:color w:val="000000"/>
            <w:lang w:val="en-US"/>
          </w:rPr>
          <w:tag w:val="MENDELEY_CITATION_v3_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"/>
          <w:id w:val="-752352047"/>
          <w:placeholder>
            <w:docPart w:val="DefaultPlaceholder_-1854013440"/>
          </w:placeholder>
        </w:sdtPr>
        <w:sdtContent>
          <w:r w:rsidR="004439C3" w:rsidRPr="004439C3">
            <w:rPr>
              <w:rFonts w:ascii="Times New Roman" w:hAnsi="Times New Roman" w:cs="Times New Roman"/>
              <w:i w:val="0"/>
              <w:color w:val="000000"/>
              <w:lang w:val="en-US"/>
            </w:rPr>
            <w:t>[27]</w:t>
          </w:r>
        </w:sdtContent>
      </w:sdt>
    </w:p>
    <w:p w14:paraId="771262C5" w14:textId="6C07FC2D" w:rsidR="00743432" w:rsidRPr="00883DA9" w:rsidRDefault="00743432" w:rsidP="00743432">
      <w:pPr>
        <w:pStyle w:val="Titolo1"/>
        <w:rPr>
          <w:rFonts w:ascii="Times New Roman" w:hAnsi="Times New Roman" w:cs="Times New Roman"/>
          <w:lang w:val="en-US"/>
        </w:rPr>
      </w:pPr>
      <w:r w:rsidRPr="00883DA9">
        <w:rPr>
          <w:rFonts w:ascii="Times New Roman" w:hAnsi="Times New Roman" w:cs="Times New Roman"/>
          <w:lang w:val="en-US"/>
        </w:rPr>
        <w:t>Conclusions</w:t>
      </w:r>
    </w:p>
    <w:p w14:paraId="0F4ED2F0" w14:textId="74EEE50B" w:rsidR="001300B4" w:rsidRDefault="004C029F" w:rsidP="004C029F">
      <w:pPr>
        <w:jc w:val="both"/>
        <w:rPr>
          <w:rFonts w:ascii="Times New Roman" w:hAnsi="Times New Roman" w:cs="Times New Roman"/>
          <w:lang w:val="en-US"/>
        </w:rPr>
      </w:pPr>
      <w:r w:rsidRPr="00883DA9">
        <w:rPr>
          <w:rFonts w:ascii="Times New Roman" w:hAnsi="Times New Roman" w:cs="Times New Roman"/>
          <w:lang w:val="en-US"/>
        </w:rPr>
        <w:t xml:space="preserve">A full design procedure for the prediction of the thermodynamic </w:t>
      </w:r>
      <w:r w:rsidR="002D3699" w:rsidRPr="00883DA9">
        <w:rPr>
          <w:rFonts w:ascii="Times New Roman" w:hAnsi="Times New Roman" w:cs="Times New Roman"/>
          <w:lang w:val="en-US"/>
        </w:rPr>
        <w:t>behavior</w:t>
      </w:r>
      <w:r w:rsidRPr="00883DA9">
        <w:rPr>
          <w:rFonts w:ascii="Times New Roman" w:hAnsi="Times New Roman" w:cs="Times New Roman"/>
          <w:lang w:val="en-US"/>
        </w:rPr>
        <w:t xml:space="preserve"> of closed-loop geothermal system well </w:t>
      </w:r>
      <w:r w:rsidR="00662057" w:rsidRPr="00883DA9">
        <w:rPr>
          <w:rFonts w:ascii="Times New Roman" w:hAnsi="Times New Roman" w:cs="Times New Roman"/>
          <w:lang w:val="en-US"/>
        </w:rPr>
        <w:t xml:space="preserve">configuration </w:t>
      </w:r>
      <w:r w:rsidRPr="00883DA9">
        <w:rPr>
          <w:rFonts w:ascii="Times New Roman" w:hAnsi="Times New Roman" w:cs="Times New Roman"/>
          <w:lang w:val="en-US"/>
        </w:rPr>
        <w:t xml:space="preserve">(EGS, BHE, U-tubes, etc.) </w:t>
      </w:r>
      <w:r w:rsidR="001300B4">
        <w:rPr>
          <w:rFonts w:ascii="Times New Roman" w:hAnsi="Times New Roman" w:cs="Times New Roman"/>
          <w:lang w:val="en-US"/>
        </w:rPr>
        <w:t xml:space="preserve">used for high-temperature heat pump industrial heat production </w:t>
      </w:r>
      <w:r w:rsidRPr="00883DA9">
        <w:rPr>
          <w:rFonts w:ascii="Times New Roman" w:hAnsi="Times New Roman" w:cs="Times New Roman"/>
          <w:lang w:val="en-US"/>
        </w:rPr>
        <w:t>was carried out in this work, by the introduction</w:t>
      </w:r>
      <w:r w:rsidR="00662057" w:rsidRPr="00883DA9">
        <w:rPr>
          <w:rFonts w:ascii="Times New Roman" w:hAnsi="Times New Roman" w:cs="Times New Roman"/>
          <w:lang w:val="en-US"/>
        </w:rPr>
        <w:t xml:space="preserve"> of</w:t>
      </w:r>
      <w:r w:rsidRPr="00883DA9">
        <w:rPr>
          <w:rFonts w:ascii="Times New Roman" w:hAnsi="Times New Roman" w:cs="Times New Roman"/>
          <w:lang w:val="en-US"/>
        </w:rPr>
        <w:t xml:space="preserve"> two correlation</w:t>
      </w:r>
      <w:r w:rsidR="00662057" w:rsidRPr="00883DA9">
        <w:rPr>
          <w:rFonts w:ascii="Times New Roman" w:hAnsi="Times New Roman" w:cs="Times New Roman"/>
          <w:lang w:val="en-US"/>
        </w:rPr>
        <w:t xml:space="preserve"> parameters</w:t>
      </w:r>
      <w:r w:rsidRPr="00883DA9">
        <w:rPr>
          <w:rFonts w:ascii="Times New Roman"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w:r w:rsidRPr="00883DA9">
        <w:rPr>
          <w:rFonts w:ascii="Times New Roman" w:eastAsiaTheme="minorEastAsia" w:hAnsi="Times New Roman" w:cs="Times New Roman"/>
          <w:lang w:val="en-US"/>
        </w:rPr>
        <w:t xml:space="preserve"> and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Pr="00883DA9">
        <w:rPr>
          <w:rFonts w:ascii="Times New Roman" w:hAnsi="Times New Roman" w:cs="Times New Roman"/>
          <w:i/>
          <w:lang w:val="en-US"/>
        </w:rPr>
        <w:t xml:space="preserve">. </w:t>
      </w:r>
      <w:r w:rsidRPr="00883DA9">
        <w:rPr>
          <w:rFonts w:ascii="Times New Roman" w:hAnsi="Times New Roman" w:cs="Times New Roman"/>
          <w:lang w:val="en-US"/>
        </w:rPr>
        <w:t xml:space="preserve">These two </w:t>
      </w:r>
      <w:r w:rsidRPr="00883DA9">
        <w:rPr>
          <w:rFonts w:ascii="Times New Roman" w:hAnsi="Times New Roman" w:cs="Times New Roman"/>
          <w:lang w:val="en-US"/>
        </w:rPr>
        <w:lastRenderedPageBreak/>
        <w:t xml:space="preserve">parameters are to be selected in the design phase of the heat </w:t>
      </w:r>
      <w:r w:rsidR="002D3699" w:rsidRPr="00883DA9">
        <w:rPr>
          <w:rFonts w:ascii="Times New Roman" w:hAnsi="Times New Roman" w:cs="Times New Roman"/>
          <w:lang w:val="en-US"/>
        </w:rPr>
        <w:t xml:space="preserve">pump </w:t>
      </w:r>
      <w:r w:rsidR="002D3699">
        <w:rPr>
          <w:rFonts w:ascii="Times New Roman" w:hAnsi="Times New Roman" w:cs="Times New Roman"/>
          <w:lang w:val="en-US"/>
        </w:rPr>
        <w:t>industrial</w:t>
      </w:r>
      <w:r w:rsidR="001300B4">
        <w:rPr>
          <w:rFonts w:ascii="Times New Roman" w:hAnsi="Times New Roman" w:cs="Times New Roman"/>
          <w:lang w:val="en-US"/>
        </w:rPr>
        <w:t xml:space="preserve"> heat production system </w:t>
      </w:r>
      <w:r w:rsidRPr="00883DA9">
        <w:rPr>
          <w:rFonts w:ascii="Times New Roman" w:hAnsi="Times New Roman" w:cs="Times New Roman"/>
          <w:lang w:val="en-US"/>
        </w:rPr>
        <w:t xml:space="preserve">optimizing the geometry of the well depending on the specific reservoir conditions. </w:t>
      </w:r>
      <w:r w:rsidR="00662057" w:rsidRPr="00883DA9">
        <w:rPr>
          <w:rFonts w:ascii="Times New Roman" w:hAnsi="Times New Roman" w:cs="Times New Roman"/>
          <w:lang w:val="en-US"/>
        </w:rPr>
        <w:t xml:space="preserve">A pivotal point of this research is the </w:t>
      </w:r>
      <w:r w:rsidR="001300B4">
        <w:rPr>
          <w:rFonts w:ascii="Times New Roman" w:hAnsi="Times New Roman" w:cs="Times New Roman"/>
          <w:lang w:val="en-US"/>
        </w:rPr>
        <w:t xml:space="preserve">introduction of a </w:t>
      </w:r>
      <w:r w:rsidR="00662057" w:rsidRPr="00883DA9">
        <w:rPr>
          <w:rFonts w:ascii="Times New Roman" w:hAnsi="Times New Roman" w:cs="Times New Roman"/>
          <w:lang w:val="en-US"/>
        </w:rPr>
        <w:t xml:space="preserve">generalized procedure: </w:t>
      </w:r>
      <w:r w:rsidR="001300B4">
        <w:rPr>
          <w:rFonts w:ascii="Times New Roman" w:hAnsi="Times New Roman" w:cs="Times New Roman"/>
          <w:lang w:val="en-US"/>
        </w:rPr>
        <w:t xml:space="preserve">the proposed approach does </w:t>
      </w:r>
      <w:r w:rsidR="00662057" w:rsidRPr="00883DA9">
        <w:rPr>
          <w:rFonts w:ascii="Times New Roman" w:hAnsi="Times New Roman" w:cs="Times New Roman"/>
          <w:lang w:val="en-US"/>
        </w:rPr>
        <w:t>not only consider the borehole heat exchanger but also include</w:t>
      </w:r>
      <w:r w:rsidR="001300B4">
        <w:rPr>
          <w:rFonts w:ascii="Times New Roman" w:hAnsi="Times New Roman" w:cs="Times New Roman"/>
          <w:lang w:val="en-US"/>
        </w:rPr>
        <w:t>s</w:t>
      </w:r>
      <w:r w:rsidR="00662057" w:rsidRPr="00883DA9">
        <w:rPr>
          <w:rFonts w:ascii="Times New Roman" w:hAnsi="Times New Roman" w:cs="Times New Roman"/>
          <w:lang w:val="en-US"/>
        </w:rPr>
        <w:t xml:space="preserve"> </w:t>
      </w:r>
      <w:r w:rsidR="001300B4">
        <w:rPr>
          <w:rFonts w:ascii="Times New Roman" w:hAnsi="Times New Roman" w:cs="Times New Roman"/>
          <w:lang w:val="en-US"/>
        </w:rPr>
        <w:t xml:space="preserve">different </w:t>
      </w:r>
      <w:r w:rsidR="00662057" w:rsidRPr="00883DA9">
        <w:rPr>
          <w:rFonts w:ascii="Times New Roman" w:hAnsi="Times New Roman" w:cs="Times New Roman"/>
          <w:lang w:val="en-US"/>
        </w:rPr>
        <w:t>heat extraction configurations, from the sCO</w:t>
      </w:r>
      <w:r w:rsidR="00662057" w:rsidRPr="00883DA9">
        <w:rPr>
          <w:rFonts w:ascii="Times New Roman" w:hAnsi="Times New Roman" w:cs="Times New Roman"/>
          <w:vertAlign w:val="subscript"/>
          <w:lang w:val="en-US"/>
        </w:rPr>
        <w:t>2</w:t>
      </w:r>
      <w:r w:rsidR="00662057" w:rsidRPr="00883DA9">
        <w:rPr>
          <w:rFonts w:ascii="Times New Roman" w:hAnsi="Times New Roman" w:cs="Times New Roman"/>
          <w:lang w:val="en-US"/>
        </w:rPr>
        <w:t xml:space="preserve"> heat pump to standard water</w:t>
      </w:r>
      <w:r w:rsidR="00ED4D5D" w:rsidRPr="00883DA9">
        <w:rPr>
          <w:rFonts w:ascii="Times New Roman" w:hAnsi="Times New Roman" w:cs="Times New Roman"/>
          <w:lang w:val="en-US"/>
        </w:rPr>
        <w:t>-</w:t>
      </w:r>
      <w:r w:rsidR="00662057" w:rsidRPr="00883DA9">
        <w:rPr>
          <w:rFonts w:ascii="Times New Roman" w:hAnsi="Times New Roman" w:cs="Times New Roman"/>
          <w:lang w:val="en-US"/>
        </w:rPr>
        <w:t xml:space="preserve">type ones. </w:t>
      </w:r>
    </w:p>
    <w:p w14:paraId="536A5B8A" w14:textId="6F4297DD" w:rsidR="004C029F" w:rsidRPr="00883DA9" w:rsidRDefault="001300B4" w:rsidP="004C029F">
      <w:pPr>
        <w:jc w:val="both"/>
        <w:rPr>
          <w:rFonts w:ascii="Times New Roman" w:hAnsi="Times New Roman" w:cs="Times New Roman"/>
          <w:lang w:val="en-US"/>
        </w:rPr>
      </w:pPr>
      <w:r>
        <w:rPr>
          <w:rFonts w:ascii="Times New Roman" w:hAnsi="Times New Roman" w:cs="Times New Roman"/>
          <w:lang w:val="en-US"/>
        </w:rPr>
        <w:t>T</w:t>
      </w:r>
      <w:r w:rsidR="00662057" w:rsidRPr="00883DA9">
        <w:rPr>
          <w:rFonts w:ascii="Times New Roman" w:hAnsi="Times New Roman" w:cs="Times New Roman"/>
          <w:lang w:val="en-US"/>
        </w:rPr>
        <w:t xml:space="preserve">he key outcomes of the presented work have general validity and may be </w:t>
      </w:r>
      <w:r w:rsidR="002D3699" w:rsidRPr="00883DA9">
        <w:rPr>
          <w:rFonts w:ascii="Times New Roman" w:hAnsi="Times New Roman" w:cs="Times New Roman"/>
          <w:lang w:val="en-US"/>
        </w:rPr>
        <w:t>summarized</w:t>
      </w:r>
      <w:r w:rsidR="00662057" w:rsidRPr="00883DA9">
        <w:rPr>
          <w:rFonts w:ascii="Times New Roman" w:hAnsi="Times New Roman" w:cs="Times New Roman"/>
          <w:lang w:val="en-US"/>
        </w:rPr>
        <w:t xml:space="preserve"> as follows: </w:t>
      </w:r>
    </w:p>
    <w:p w14:paraId="6F88CC28" w14:textId="01DB795E" w:rsidR="009655B4" w:rsidRPr="00883DA9" w:rsidRDefault="008B60EB" w:rsidP="003712A5">
      <w:pPr>
        <w:pStyle w:val="Paragrafoelenco"/>
        <w:numPr>
          <w:ilvl w:val="0"/>
          <w:numId w:val="16"/>
        </w:numPr>
        <w:contextualSpacing w:val="0"/>
        <w:jc w:val="both"/>
        <w:rPr>
          <w:rFonts w:ascii="Times New Roman" w:hAnsi="Times New Roman" w:cs="Times New Roman"/>
          <w:lang w:val="en-US"/>
        </w:rPr>
      </w:pPr>
      <w:r w:rsidRPr="00883DA9">
        <w:rPr>
          <w:rFonts w:ascii="Times New Roman" w:hAnsi="Times New Roman" w:cs="Times New Roman"/>
          <w:lang w:val="en-US"/>
        </w:rPr>
        <w:t xml:space="preserve">This work shows multiple </w:t>
      </w:r>
      <w:r w:rsidR="00662057" w:rsidRPr="00883DA9">
        <w:rPr>
          <w:rFonts w:ascii="Times New Roman" w:hAnsi="Times New Roman" w:cs="Times New Roman"/>
          <w:lang w:val="en-US"/>
        </w:rPr>
        <w:t>solutions</w:t>
      </w:r>
      <w:r w:rsidRPr="00883DA9">
        <w:rPr>
          <w:rFonts w:ascii="Times New Roman" w:hAnsi="Times New Roman" w:cs="Times New Roman"/>
          <w:lang w:val="en-US"/>
        </w:rPr>
        <w:t xml:space="preserve"> </w:t>
      </w:r>
      <w:r w:rsidR="009655B4" w:rsidRPr="00883DA9">
        <w:rPr>
          <w:rFonts w:ascii="Times New Roman" w:hAnsi="Times New Roman" w:cs="Times New Roman"/>
          <w:lang w:val="en-US"/>
        </w:rPr>
        <w:t xml:space="preserve">to produce </w:t>
      </w:r>
      <w:r w:rsidR="00662057" w:rsidRPr="00883DA9">
        <w:rPr>
          <w:rFonts w:ascii="Times New Roman" w:hAnsi="Times New Roman" w:cs="Times New Roman"/>
          <w:lang w:val="en-US"/>
        </w:rPr>
        <w:t>high</w:t>
      </w:r>
      <w:r w:rsidR="00ED4D5D" w:rsidRPr="00883DA9">
        <w:rPr>
          <w:rFonts w:ascii="Times New Roman" w:hAnsi="Times New Roman" w:cs="Times New Roman"/>
          <w:lang w:val="en-US"/>
        </w:rPr>
        <w:t>-</w:t>
      </w:r>
      <w:r w:rsidR="00662057" w:rsidRPr="00883DA9">
        <w:rPr>
          <w:rFonts w:ascii="Times New Roman" w:hAnsi="Times New Roman" w:cs="Times New Roman"/>
          <w:lang w:val="en-US"/>
        </w:rPr>
        <w:t>temperature</w:t>
      </w:r>
      <w:r w:rsidR="009655B4" w:rsidRPr="00883DA9">
        <w:rPr>
          <w:rFonts w:ascii="Times New Roman" w:hAnsi="Times New Roman" w:cs="Times New Roman"/>
          <w:lang w:val="en-US"/>
        </w:rPr>
        <w:t xml:space="preserve"> steam </w:t>
      </w:r>
      <w:r w:rsidR="00662057" w:rsidRPr="00883DA9">
        <w:rPr>
          <w:rFonts w:ascii="Times New Roman" w:hAnsi="Times New Roman" w:cs="Times New Roman"/>
          <w:lang w:val="en-US"/>
        </w:rPr>
        <w:t xml:space="preserve">(at 180°C) </w:t>
      </w:r>
      <w:r w:rsidR="009655B4" w:rsidRPr="00883DA9">
        <w:rPr>
          <w:rFonts w:ascii="Times New Roman" w:hAnsi="Times New Roman" w:cs="Times New Roman"/>
          <w:lang w:val="en-US"/>
        </w:rPr>
        <w:t>from a geothermal</w:t>
      </w:r>
      <w:r w:rsidR="004C029F" w:rsidRPr="00883DA9">
        <w:rPr>
          <w:rFonts w:ascii="Times New Roman" w:hAnsi="Times New Roman" w:cs="Times New Roman"/>
          <w:lang w:val="en-US"/>
        </w:rPr>
        <w:t>-</w:t>
      </w:r>
      <w:r w:rsidR="002D3699" w:rsidRPr="00883DA9">
        <w:rPr>
          <w:rFonts w:ascii="Times New Roman" w:hAnsi="Times New Roman" w:cs="Times New Roman"/>
          <w:lang w:val="en-US"/>
        </w:rPr>
        <w:t>fueled</w:t>
      </w:r>
      <w:r w:rsidR="009655B4" w:rsidRPr="00883DA9">
        <w:rPr>
          <w:rFonts w:ascii="Times New Roman" w:hAnsi="Times New Roman" w:cs="Times New Roman"/>
          <w:lang w:val="en-US"/>
        </w:rPr>
        <w:t xml:space="preserve"> </w:t>
      </w:r>
      <w:r w:rsidR="00662057" w:rsidRPr="00883DA9">
        <w:rPr>
          <w:rFonts w:ascii="Times New Roman" w:hAnsi="Times New Roman" w:cs="Times New Roman"/>
          <w:lang w:val="en-US"/>
        </w:rPr>
        <w:t>high</w:t>
      </w:r>
      <w:r w:rsidR="00ED4D5D" w:rsidRPr="00883DA9">
        <w:rPr>
          <w:rFonts w:ascii="Times New Roman" w:hAnsi="Times New Roman" w:cs="Times New Roman"/>
          <w:lang w:val="en-US"/>
        </w:rPr>
        <w:t>-</w:t>
      </w:r>
      <w:r w:rsidR="00662057" w:rsidRPr="00883DA9">
        <w:rPr>
          <w:rFonts w:ascii="Times New Roman" w:hAnsi="Times New Roman" w:cs="Times New Roman"/>
          <w:lang w:val="en-US"/>
        </w:rPr>
        <w:t>temperature heat pump</w:t>
      </w:r>
      <w:r w:rsidR="009655B4" w:rsidRPr="00883DA9">
        <w:rPr>
          <w:rFonts w:ascii="Times New Roman" w:hAnsi="Times New Roman" w:cs="Times New Roman"/>
          <w:lang w:val="en-US"/>
        </w:rPr>
        <w:t xml:space="preserve">. From the result </w:t>
      </w:r>
      <w:r w:rsidR="00662057" w:rsidRPr="00883DA9">
        <w:rPr>
          <w:rFonts w:ascii="Times New Roman" w:hAnsi="Times New Roman" w:cs="Times New Roman"/>
          <w:lang w:val="en-US"/>
        </w:rPr>
        <w:t xml:space="preserve">obtained </w:t>
      </w:r>
      <w:r w:rsidR="003712A5" w:rsidRPr="00883DA9">
        <w:rPr>
          <w:rFonts w:ascii="Times New Roman" w:hAnsi="Times New Roman" w:cs="Times New Roman"/>
          <w:lang w:val="en-US"/>
        </w:rPr>
        <w:t>water-based</w:t>
      </w:r>
      <w:r w:rsidR="009655B4" w:rsidRPr="00883DA9">
        <w:rPr>
          <w:rFonts w:ascii="Times New Roman" w:hAnsi="Times New Roman" w:cs="Times New Roman"/>
          <w:lang w:val="en-US"/>
        </w:rPr>
        <w:t xml:space="preserve"> systems are mo</w:t>
      </w:r>
      <w:r w:rsidR="00662057" w:rsidRPr="00883DA9">
        <w:rPr>
          <w:rFonts w:ascii="Times New Roman" w:hAnsi="Times New Roman" w:cs="Times New Roman"/>
          <w:lang w:val="en-US"/>
        </w:rPr>
        <w:t>re</w:t>
      </w:r>
      <w:r w:rsidR="009655B4" w:rsidRPr="00883DA9">
        <w:rPr>
          <w:rFonts w:ascii="Times New Roman" w:hAnsi="Times New Roman" w:cs="Times New Roman"/>
          <w:lang w:val="en-US"/>
        </w:rPr>
        <w:t xml:space="preserve"> promising</w:t>
      </w:r>
      <w:r w:rsidR="00662057" w:rsidRPr="00883DA9">
        <w:rPr>
          <w:rFonts w:ascii="Times New Roman" w:hAnsi="Times New Roman" w:cs="Times New Roman"/>
          <w:lang w:val="en-US"/>
        </w:rPr>
        <w:t xml:space="preserve"> than sCO</w:t>
      </w:r>
      <w:r w:rsidR="00662057" w:rsidRPr="00883DA9">
        <w:rPr>
          <w:rFonts w:ascii="Times New Roman" w:hAnsi="Times New Roman" w:cs="Times New Roman"/>
          <w:vertAlign w:val="subscript"/>
          <w:lang w:val="en-US"/>
        </w:rPr>
        <w:t>2</w:t>
      </w:r>
      <w:r w:rsidR="00662057" w:rsidRPr="00883DA9">
        <w:rPr>
          <w:rFonts w:ascii="Times New Roman" w:hAnsi="Times New Roman" w:cs="Times New Roman"/>
          <w:lang w:val="en-US"/>
        </w:rPr>
        <w:t xml:space="preserve"> cycles</w:t>
      </w:r>
      <w:r w:rsidR="009655B4" w:rsidRPr="00883DA9">
        <w:rPr>
          <w:rFonts w:ascii="Times New Roman" w:hAnsi="Times New Roman" w:cs="Times New Roman"/>
          <w:lang w:val="en-US"/>
        </w:rPr>
        <w:t xml:space="preserve"> from a thermodynamic perspective. </w:t>
      </w:r>
    </w:p>
    <w:p w14:paraId="3A20012F" w14:textId="7163A830" w:rsidR="009655B4" w:rsidRPr="00883DA9" w:rsidRDefault="009655B4" w:rsidP="003712A5">
      <w:pPr>
        <w:pStyle w:val="Paragrafoelenco"/>
        <w:numPr>
          <w:ilvl w:val="0"/>
          <w:numId w:val="16"/>
        </w:numPr>
        <w:contextualSpacing w:val="0"/>
        <w:jc w:val="both"/>
        <w:rPr>
          <w:rFonts w:ascii="Times New Roman" w:hAnsi="Times New Roman" w:cs="Times New Roman"/>
          <w:lang w:val="en-US"/>
        </w:rPr>
      </w:pPr>
      <w:r w:rsidRPr="00883DA9">
        <w:rPr>
          <w:rFonts w:ascii="Times New Roman" w:hAnsi="Times New Roman" w:cs="Times New Roman"/>
          <w:lang w:val="en-US"/>
        </w:rPr>
        <w:t xml:space="preserve">The maps plotted in figures 9 and 10 can be useful for designers to assess the potential of such systems given the existing geological condition. </w:t>
      </w:r>
    </w:p>
    <w:p w14:paraId="62E4869E" w14:textId="4C2A4B6E" w:rsidR="005767C7" w:rsidRPr="00883DA9" w:rsidRDefault="009655B4" w:rsidP="003712A5">
      <w:pPr>
        <w:pStyle w:val="Paragrafoelenco"/>
        <w:numPr>
          <w:ilvl w:val="0"/>
          <w:numId w:val="16"/>
        </w:numPr>
        <w:contextualSpacing w:val="0"/>
        <w:jc w:val="both"/>
        <w:rPr>
          <w:rFonts w:ascii="Times New Roman" w:hAnsi="Times New Roman" w:cs="Times New Roman"/>
          <w:lang w:val="en-US"/>
        </w:rPr>
      </w:pPr>
      <w:r w:rsidRPr="00883DA9">
        <w:rPr>
          <w:rFonts w:ascii="Times New Roman" w:hAnsi="Times New Roman" w:cs="Times New Roman"/>
          <w:lang w:val="en-US"/>
        </w:rPr>
        <w:t xml:space="preserve">The thermodynamic performance of the water-based configurations </w:t>
      </w:r>
      <w:r w:rsidR="00AC1F15" w:rsidRPr="00883DA9">
        <w:rPr>
          <w:rFonts w:ascii="Times New Roman" w:hAnsi="Times New Roman" w:cs="Times New Roman"/>
          <w:lang w:val="en-US"/>
        </w:rPr>
        <w:t>is</w:t>
      </w:r>
      <w:r w:rsidRPr="00883DA9">
        <w:rPr>
          <w:rFonts w:ascii="Times New Roman" w:hAnsi="Times New Roman" w:cs="Times New Roman"/>
          <w:lang w:val="en-US"/>
        </w:rPr>
        <w:t xml:space="preserve"> promising and encourage</w:t>
      </w:r>
      <w:r w:rsidR="00ED4D5D" w:rsidRPr="00883DA9">
        <w:rPr>
          <w:rFonts w:ascii="Times New Roman" w:hAnsi="Times New Roman" w:cs="Times New Roman"/>
          <w:lang w:val="en-US"/>
        </w:rPr>
        <w:t>s</w:t>
      </w:r>
      <w:r w:rsidRPr="00883DA9">
        <w:rPr>
          <w:rFonts w:ascii="Times New Roman" w:hAnsi="Times New Roman" w:cs="Times New Roman"/>
          <w:lang w:val="en-US"/>
        </w:rPr>
        <w:t xml:space="preserve"> </w:t>
      </w:r>
      <w:r w:rsidR="00AC1F15" w:rsidRPr="00883DA9">
        <w:rPr>
          <w:rFonts w:ascii="Times New Roman" w:hAnsi="Times New Roman" w:cs="Times New Roman"/>
          <w:lang w:val="en-US"/>
        </w:rPr>
        <w:t xml:space="preserve">the development of a thermo-economic analysis to assess the feasibility of the solution. </w:t>
      </w:r>
    </w:p>
    <w:p w14:paraId="47F8B881" w14:textId="7AD2F99F" w:rsidR="009655B4" w:rsidRPr="00883DA9" w:rsidRDefault="00AC1F15" w:rsidP="003712A5">
      <w:pPr>
        <w:pStyle w:val="Paragrafoelenco"/>
        <w:numPr>
          <w:ilvl w:val="0"/>
          <w:numId w:val="16"/>
        </w:numPr>
        <w:contextualSpacing w:val="0"/>
        <w:jc w:val="both"/>
        <w:rPr>
          <w:rFonts w:ascii="Times New Roman" w:hAnsi="Times New Roman" w:cs="Times New Roman"/>
          <w:lang w:val="en-US"/>
        </w:rPr>
      </w:pPr>
      <w:r w:rsidRPr="00883DA9">
        <w:rPr>
          <w:rFonts w:ascii="Times New Roman" w:hAnsi="Times New Roman" w:cs="Times New Roman"/>
          <w:lang w:val="en-US"/>
        </w:rPr>
        <w:t>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-based systems performances </w:t>
      </w:r>
      <w:r w:rsidR="009522DF" w:rsidRPr="00883DA9">
        <w:rPr>
          <w:rFonts w:ascii="Times New Roman" w:hAnsi="Times New Roman" w:cs="Times New Roman"/>
          <w:lang w:val="en-US"/>
        </w:rPr>
        <w:t>with the limit of</w:t>
      </w:r>
      <w:r w:rsidR="005767C7" w:rsidRPr="00883DA9">
        <w:rPr>
          <w:rFonts w:ascii="Times New Roman" w:hAnsi="Times New Roman" w:cs="Times New Roman"/>
          <w:lang w:val="en-US"/>
        </w:rPr>
        <w:t xml:space="preserve"> heat extraction </w:t>
      </w:r>
      <w:r w:rsidRPr="00883DA9">
        <w:rPr>
          <w:rFonts w:ascii="Times New Roman" w:hAnsi="Times New Roman" w:cs="Times New Roman"/>
          <w:lang w:val="en-US"/>
        </w:rPr>
        <w:t xml:space="preserve">are not </w:t>
      </w:r>
      <w:r w:rsidR="005767C7" w:rsidRPr="00883DA9">
        <w:rPr>
          <w:rFonts w:ascii="Times New Roman" w:hAnsi="Times New Roman" w:cs="Times New Roman"/>
          <w:lang w:val="en-US"/>
        </w:rPr>
        <w:t>feasible solutions,</w:t>
      </w:r>
      <w:r w:rsidRPr="00883DA9">
        <w:rPr>
          <w:rFonts w:ascii="Times New Roman" w:hAnsi="Times New Roman" w:cs="Times New Roman"/>
          <w:lang w:val="en-US"/>
        </w:rPr>
        <w:t xml:space="preserve"> especially for </w:t>
      </w:r>
      <w:r w:rsidR="00ED4D5D" w:rsidRPr="00883DA9">
        <w:rPr>
          <w:rFonts w:ascii="Times New Roman" w:hAnsi="Times New Roman" w:cs="Times New Roman"/>
          <w:lang w:val="en-US"/>
        </w:rPr>
        <w:t xml:space="preserve">a </w:t>
      </w:r>
      <w:r w:rsidRPr="00883DA9">
        <w:rPr>
          <w:rFonts w:ascii="Times New Roman" w:hAnsi="Times New Roman" w:cs="Times New Roman"/>
          <w:lang w:val="en-US"/>
        </w:rPr>
        <w:t xml:space="preserve">standalone system. </w:t>
      </w:r>
      <w:r w:rsidR="005767C7" w:rsidRPr="00883DA9">
        <w:rPr>
          <w:rFonts w:ascii="Times New Roman" w:hAnsi="Times New Roman" w:cs="Times New Roman"/>
          <w:lang w:val="en-US"/>
        </w:rPr>
        <w:t>This is because</w:t>
      </w:r>
      <w:r w:rsidRPr="00883DA9">
        <w:rPr>
          <w:rFonts w:ascii="Times New Roman" w:hAnsi="Times New Roman" w:cs="Times New Roman"/>
          <w:lang w:val="en-US"/>
        </w:rPr>
        <w:t xml:space="preserve"> </w:t>
      </w:r>
      <w:r w:rsidR="00536FD2" w:rsidRPr="00883DA9">
        <w:rPr>
          <w:rFonts w:ascii="Times New Roman" w:hAnsi="Times New Roman" w:cs="Times New Roman"/>
          <w:lang w:val="en-US"/>
        </w:rPr>
        <w:t>the enthalpy gain is converted into pressure difference, which is suitable for an expansion but is not optimal for a heat upgrade configuration</w:t>
      </w:r>
      <w:r w:rsidR="00ED7E40" w:rsidRPr="00883DA9">
        <w:rPr>
          <w:rFonts w:ascii="Times New Roman" w:hAnsi="Times New Roman" w:cs="Times New Roman"/>
          <w:lang w:val="en-US"/>
        </w:rPr>
        <w:t>.</w:t>
      </w:r>
    </w:p>
    <w:p w14:paraId="165AC193" w14:textId="1AB2D494" w:rsidR="00ED7E40" w:rsidRPr="00883DA9" w:rsidRDefault="00ED7E40" w:rsidP="003712A5">
      <w:pPr>
        <w:jc w:val="both"/>
        <w:rPr>
          <w:rFonts w:ascii="Times New Roman" w:hAnsi="Times New Roman" w:cs="Times New Roman"/>
          <w:lang w:val="en-US"/>
        </w:rPr>
      </w:pPr>
      <w:r w:rsidRPr="00883DA9">
        <w:rPr>
          <w:rFonts w:ascii="Times New Roman" w:hAnsi="Times New Roman" w:cs="Times New Roman"/>
          <w:lang w:val="en-US"/>
        </w:rPr>
        <w:t xml:space="preserve">As a final remark, the analysis </w:t>
      </w:r>
      <w:r w:rsidR="001300B4">
        <w:rPr>
          <w:rFonts w:ascii="Times New Roman" w:hAnsi="Times New Roman" w:cs="Times New Roman"/>
          <w:lang w:val="en-US"/>
        </w:rPr>
        <w:t xml:space="preserve">here </w:t>
      </w:r>
      <w:r w:rsidR="002D3699">
        <w:rPr>
          <w:rFonts w:ascii="Times New Roman" w:hAnsi="Times New Roman" w:cs="Times New Roman"/>
          <w:lang w:val="en-US"/>
        </w:rPr>
        <w:t>perfumed</w:t>
      </w:r>
      <w:r w:rsidR="001300B4">
        <w:rPr>
          <w:rFonts w:ascii="Times New Roman" w:hAnsi="Times New Roman" w:cs="Times New Roman"/>
          <w:lang w:val="en-US"/>
        </w:rPr>
        <w:t xml:space="preserve"> </w:t>
      </w:r>
      <w:r w:rsidRPr="00883DA9">
        <w:rPr>
          <w:rFonts w:ascii="Times New Roman" w:hAnsi="Times New Roman" w:cs="Times New Roman"/>
          <w:lang w:val="en-US"/>
        </w:rPr>
        <w:t>showed how the expected COP values of the proposed configuration are quite attractive, as state</w:t>
      </w:r>
      <w:r w:rsidR="00ED4D5D" w:rsidRPr="00883DA9">
        <w:rPr>
          <w:rFonts w:ascii="Times New Roman" w:hAnsi="Times New Roman" w:cs="Times New Roman"/>
          <w:lang w:val="en-US"/>
        </w:rPr>
        <w:t>-of-the-</w:t>
      </w:r>
      <w:r w:rsidRPr="00883DA9">
        <w:rPr>
          <w:rFonts w:ascii="Times New Roman" w:hAnsi="Times New Roman" w:cs="Times New Roman"/>
          <w:lang w:val="en-US"/>
        </w:rPr>
        <w:t xml:space="preserve">art technology struggles to achieve a cop of 2 for a steam production temperature of 180°C, while some assessed configurations could achieve COP of over 3.5. </w:t>
      </w:r>
    </w:p>
    <w:p w14:paraId="1014331E" w14:textId="7B93C970" w:rsidR="0074214F" w:rsidRDefault="00C97C62" w:rsidP="00C06E6D">
      <w:pPr>
        <w:pStyle w:val="Titolo1"/>
        <w:rPr>
          <w:rFonts w:ascii="Times New Roman" w:hAnsi="Times New Roman" w:cs="Times New Roman"/>
          <w:lang w:val="en-US"/>
        </w:rPr>
      </w:pPr>
      <w:del w:id="10" w:author="Giampaolo Manfrida" w:date="2023-01-19T11:36:00Z">
        <w:r w:rsidRPr="00883DA9" w:rsidDel="001300B4">
          <w:rPr>
            <w:rFonts w:ascii="Times New Roman" w:hAnsi="Times New Roman" w:cs="Times New Roman"/>
            <w:lang w:val="en-US"/>
          </w:rPr>
          <w:br w:type="page"/>
        </w:r>
      </w:del>
      <w:r w:rsidR="0074214F" w:rsidRPr="00883DA9">
        <w:rPr>
          <w:rFonts w:ascii="Times New Roman" w:hAnsi="Times New Roman" w:cs="Times New Roman"/>
          <w:lang w:val="en-US"/>
        </w:rPr>
        <w:lastRenderedPageBreak/>
        <w:t>References</w:t>
      </w:r>
    </w:p>
    <w:p w14:paraId="54340AFE" w14:textId="0BAF75EF" w:rsidR="004439C3" w:rsidRDefault="004439C3">
      <w:pPr>
        <w:autoSpaceDE w:val="0"/>
        <w:autoSpaceDN w:val="0"/>
        <w:ind w:hanging="640"/>
        <w:divId w:val="245304370"/>
        <w:rPr>
          <w:rFonts w:eastAsia="Times New Roman"/>
          <w:sz w:val="24"/>
          <w:szCs w:val="24"/>
        </w:rPr>
      </w:pPr>
      <w:r>
        <w:rPr>
          <w:rFonts w:eastAsia="Times New Roman"/>
        </w:rPr>
        <w:t>[1]</w:t>
      </w:r>
      <w:r>
        <w:rPr>
          <w:rFonts w:eastAsia="Times New Roman"/>
        </w:rPr>
        <w:tab/>
        <w:t xml:space="preserve">IEA, “Heating,” </w:t>
      </w:r>
      <w:r>
        <w:rPr>
          <w:rFonts w:eastAsia="Times New Roman"/>
          <w:i/>
          <w:iCs/>
        </w:rPr>
        <w:t>IEA, Paris</w:t>
      </w:r>
      <w:r>
        <w:rPr>
          <w:rFonts w:eastAsia="Times New Roman"/>
        </w:rPr>
        <w:t>, 2022. https://www.iea.org/reports/heating (accessed Jan. 20, 2023).</w:t>
      </w:r>
    </w:p>
    <w:p w14:paraId="6B9681D8" w14:textId="77777777" w:rsidR="004439C3" w:rsidRDefault="004439C3">
      <w:pPr>
        <w:autoSpaceDE w:val="0"/>
        <w:autoSpaceDN w:val="0"/>
        <w:ind w:hanging="640"/>
        <w:divId w:val="1763409106"/>
        <w:rPr>
          <w:rFonts w:eastAsia="Times New Roman"/>
        </w:rPr>
      </w:pPr>
      <w:r>
        <w:rPr>
          <w:rFonts w:eastAsia="Times New Roman"/>
        </w:rPr>
        <w:t>[2]</w:t>
      </w:r>
      <w:r>
        <w:rPr>
          <w:rFonts w:eastAsia="Times New Roman"/>
        </w:rPr>
        <w:tab/>
        <w:t>IEA-IETS, “Application of Industrial Heat Pumps,” 2014.</w:t>
      </w:r>
    </w:p>
    <w:p w14:paraId="080037EE" w14:textId="77777777" w:rsidR="004439C3" w:rsidRDefault="004439C3">
      <w:pPr>
        <w:autoSpaceDE w:val="0"/>
        <w:autoSpaceDN w:val="0"/>
        <w:ind w:hanging="640"/>
        <w:divId w:val="1085961113"/>
        <w:rPr>
          <w:rFonts w:eastAsia="Times New Roman"/>
        </w:rPr>
      </w:pPr>
      <w:r>
        <w:rPr>
          <w:rFonts w:eastAsia="Times New Roman"/>
        </w:rPr>
        <w:t>[3]</w:t>
      </w:r>
      <w:r>
        <w:rPr>
          <w:rFonts w:eastAsia="Times New Roman"/>
        </w:rPr>
        <w:tab/>
        <w:t xml:space="preserve">A. </w:t>
      </w:r>
      <w:proofErr w:type="spellStart"/>
      <w:r>
        <w:rPr>
          <w:rFonts w:eastAsia="Times New Roman"/>
        </w:rPr>
        <w:t>Honore</w:t>
      </w:r>
      <w:proofErr w:type="spellEnd"/>
      <w:r>
        <w:rPr>
          <w:rFonts w:eastAsia="Times New Roman"/>
        </w:rPr>
        <w:t xml:space="preserve">, “Decarbonization and industrial demand for gas in Europe,” Oxford, United Kingdom, May 2019. </w:t>
      </w:r>
      <w:proofErr w:type="spellStart"/>
      <w:r>
        <w:rPr>
          <w:rFonts w:eastAsia="Times New Roman"/>
        </w:rPr>
        <w:t>doi</w:t>
      </w:r>
      <w:proofErr w:type="spellEnd"/>
      <w:r>
        <w:rPr>
          <w:rFonts w:eastAsia="Times New Roman"/>
        </w:rPr>
        <w:t>: 10.26889/9781784671396.</w:t>
      </w:r>
    </w:p>
    <w:p w14:paraId="0B6E4DB3" w14:textId="77777777" w:rsidR="004439C3" w:rsidRDefault="004439C3">
      <w:pPr>
        <w:autoSpaceDE w:val="0"/>
        <w:autoSpaceDN w:val="0"/>
        <w:ind w:hanging="640"/>
        <w:divId w:val="1717587450"/>
        <w:rPr>
          <w:rFonts w:eastAsia="Times New Roman"/>
        </w:rPr>
      </w:pPr>
      <w:r>
        <w:rPr>
          <w:rFonts w:eastAsia="Times New Roman"/>
        </w:rPr>
        <w:t>[4]</w:t>
      </w:r>
      <w:r>
        <w:rPr>
          <w:rFonts w:eastAsia="Times New Roman"/>
        </w:rPr>
        <w:tab/>
        <w:t xml:space="preserve">C. Arpagaus, F. Bless, M. Uhlmann, J. </w:t>
      </w:r>
      <w:proofErr w:type="spellStart"/>
      <w:r>
        <w:rPr>
          <w:rFonts w:eastAsia="Times New Roman"/>
        </w:rPr>
        <w:t>Schiffmann</w:t>
      </w:r>
      <w:proofErr w:type="spellEnd"/>
      <w:r>
        <w:rPr>
          <w:rFonts w:eastAsia="Times New Roman"/>
        </w:rPr>
        <w:t xml:space="preserve">, and S. S. Bertsch, “High temperature heat pumps: Market overview, state of the art, research status, refrigerants, and application potentials,” </w:t>
      </w:r>
      <w:r>
        <w:rPr>
          <w:rFonts w:eastAsia="Times New Roman"/>
          <w:i/>
          <w:iCs/>
        </w:rPr>
        <w:t>Energy</w:t>
      </w:r>
      <w:r>
        <w:rPr>
          <w:rFonts w:eastAsia="Times New Roman"/>
        </w:rPr>
        <w:t xml:space="preserve">, vol. 152. Elsevier Ltd, pp. 985–1010, Jun. 01, 2018. </w:t>
      </w:r>
      <w:proofErr w:type="spellStart"/>
      <w:r>
        <w:rPr>
          <w:rFonts w:eastAsia="Times New Roman"/>
        </w:rPr>
        <w:t>doi</w:t>
      </w:r>
      <w:proofErr w:type="spellEnd"/>
      <w:r>
        <w:rPr>
          <w:rFonts w:eastAsia="Times New Roman"/>
        </w:rPr>
        <w:t>: 10.1016/j.energy.2018.03.166.</w:t>
      </w:r>
    </w:p>
    <w:p w14:paraId="21A79443" w14:textId="77777777" w:rsidR="004439C3" w:rsidRDefault="004439C3">
      <w:pPr>
        <w:autoSpaceDE w:val="0"/>
        <w:autoSpaceDN w:val="0"/>
        <w:ind w:hanging="640"/>
        <w:divId w:val="196551207"/>
        <w:rPr>
          <w:rFonts w:eastAsia="Times New Roman"/>
        </w:rPr>
      </w:pPr>
      <w:r>
        <w:rPr>
          <w:rFonts w:eastAsia="Times New Roman"/>
        </w:rPr>
        <w:t>[5]</w:t>
      </w:r>
      <w:r>
        <w:rPr>
          <w:rFonts w:eastAsia="Times New Roman"/>
        </w:rPr>
        <w:tab/>
        <w:t xml:space="preserve">B. Zühlsdorf, F. </w:t>
      </w:r>
      <w:proofErr w:type="spellStart"/>
      <w:r>
        <w:rPr>
          <w:rFonts w:eastAsia="Times New Roman"/>
        </w:rPr>
        <w:t>Bühler</w:t>
      </w:r>
      <w:proofErr w:type="spellEnd"/>
      <w:r>
        <w:rPr>
          <w:rFonts w:eastAsia="Times New Roman"/>
        </w:rPr>
        <w:t xml:space="preserve">, M. </w:t>
      </w:r>
      <w:proofErr w:type="spellStart"/>
      <w:r>
        <w:rPr>
          <w:rFonts w:eastAsia="Times New Roman"/>
        </w:rPr>
        <w:t>Bantle</w:t>
      </w:r>
      <w:proofErr w:type="spellEnd"/>
      <w:r>
        <w:rPr>
          <w:rFonts w:eastAsia="Times New Roman"/>
        </w:rPr>
        <w:t xml:space="preserve">, and B. </w:t>
      </w:r>
      <w:proofErr w:type="spellStart"/>
      <w:r>
        <w:rPr>
          <w:rFonts w:eastAsia="Times New Roman"/>
        </w:rPr>
        <w:t>Elmegaard</w:t>
      </w:r>
      <w:proofErr w:type="spellEnd"/>
      <w:r>
        <w:rPr>
          <w:rFonts w:eastAsia="Times New Roman"/>
        </w:rPr>
        <w:t xml:space="preserve">, “Analysis of technologies and potentials for heat pump-based process heat supply above 150 °C,” </w:t>
      </w:r>
      <w:r>
        <w:rPr>
          <w:rFonts w:eastAsia="Times New Roman"/>
          <w:i/>
          <w:iCs/>
        </w:rPr>
        <w:t>Energy Conversion and Management: X</w:t>
      </w:r>
      <w:r>
        <w:rPr>
          <w:rFonts w:eastAsia="Times New Roman"/>
        </w:rPr>
        <w:t xml:space="preserve">, vol. 2, p. 100011, Apr. 2019, </w:t>
      </w:r>
      <w:proofErr w:type="spellStart"/>
      <w:r>
        <w:rPr>
          <w:rFonts w:eastAsia="Times New Roman"/>
        </w:rPr>
        <w:t>doi</w:t>
      </w:r>
      <w:proofErr w:type="spellEnd"/>
      <w:r>
        <w:rPr>
          <w:rFonts w:eastAsia="Times New Roman"/>
        </w:rPr>
        <w:t>: 10.1016/j.ecmx.2019.100011.</w:t>
      </w:r>
    </w:p>
    <w:p w14:paraId="34EF85B6" w14:textId="77777777" w:rsidR="004439C3" w:rsidRDefault="004439C3">
      <w:pPr>
        <w:autoSpaceDE w:val="0"/>
        <w:autoSpaceDN w:val="0"/>
        <w:ind w:hanging="640"/>
        <w:divId w:val="1411392952"/>
        <w:rPr>
          <w:rFonts w:eastAsia="Times New Roman"/>
        </w:rPr>
      </w:pPr>
      <w:r>
        <w:rPr>
          <w:rFonts w:eastAsia="Times New Roman"/>
        </w:rPr>
        <w:t>[6]</w:t>
      </w:r>
      <w:r>
        <w:rPr>
          <w:rFonts w:eastAsia="Times New Roman"/>
        </w:rPr>
        <w:tab/>
        <w:t xml:space="preserve">S. Li, S. Wang, and H. Tang, “Stimulation mechanism and design of enhanced geothermal systems: A comprehensive review,” </w:t>
      </w:r>
      <w:r>
        <w:rPr>
          <w:rFonts w:eastAsia="Times New Roman"/>
          <w:i/>
          <w:iCs/>
        </w:rPr>
        <w:t>Renewable and Sustainable Energy Reviews</w:t>
      </w:r>
      <w:r>
        <w:rPr>
          <w:rFonts w:eastAsia="Times New Roman"/>
        </w:rPr>
        <w:t xml:space="preserve">, vol. 155, p. 111914, Mar. 2022, </w:t>
      </w:r>
      <w:proofErr w:type="spellStart"/>
      <w:r>
        <w:rPr>
          <w:rFonts w:eastAsia="Times New Roman"/>
        </w:rPr>
        <w:t>doi</w:t>
      </w:r>
      <w:proofErr w:type="spellEnd"/>
      <w:r>
        <w:rPr>
          <w:rFonts w:eastAsia="Times New Roman"/>
        </w:rPr>
        <w:t>: 10.1016/j.rser.2021.111914.</w:t>
      </w:r>
    </w:p>
    <w:p w14:paraId="63E979DF" w14:textId="77777777" w:rsidR="004439C3" w:rsidRDefault="004439C3">
      <w:pPr>
        <w:autoSpaceDE w:val="0"/>
        <w:autoSpaceDN w:val="0"/>
        <w:ind w:hanging="640"/>
        <w:divId w:val="371392893"/>
        <w:rPr>
          <w:rFonts w:eastAsia="Times New Roman"/>
        </w:rPr>
      </w:pPr>
      <w:r>
        <w:rPr>
          <w:rFonts w:eastAsia="Times New Roman"/>
        </w:rPr>
        <w:t>[7]</w:t>
      </w:r>
      <w:r>
        <w:rPr>
          <w:rFonts w:eastAsia="Times New Roman"/>
        </w:rPr>
        <w:tab/>
        <w:t xml:space="preserve">P. </w:t>
      </w:r>
      <w:proofErr w:type="spellStart"/>
      <w:r>
        <w:rPr>
          <w:rFonts w:eastAsia="Times New Roman"/>
        </w:rPr>
        <w:t>Olasolo</w:t>
      </w:r>
      <w:proofErr w:type="spellEnd"/>
      <w:r>
        <w:rPr>
          <w:rFonts w:eastAsia="Times New Roman"/>
        </w:rPr>
        <w:t xml:space="preserve">, M. C. Juárez, M. P. Morales, S. Damico, and I. A. </w:t>
      </w:r>
      <w:proofErr w:type="spellStart"/>
      <w:r>
        <w:rPr>
          <w:rFonts w:eastAsia="Times New Roman"/>
        </w:rPr>
        <w:t>Liarte</w:t>
      </w:r>
      <w:proofErr w:type="spellEnd"/>
      <w:r>
        <w:rPr>
          <w:rFonts w:eastAsia="Times New Roman"/>
        </w:rPr>
        <w:t xml:space="preserve">, “Enhanced geothermal systems (EGS): A review,” </w:t>
      </w:r>
      <w:r>
        <w:rPr>
          <w:rFonts w:eastAsia="Times New Roman"/>
          <w:i/>
          <w:iCs/>
        </w:rPr>
        <w:t>Renewable and Sustainable Energy Reviews</w:t>
      </w:r>
      <w:r>
        <w:rPr>
          <w:rFonts w:eastAsia="Times New Roman"/>
        </w:rPr>
        <w:t xml:space="preserve">, vol. 56. Elsevier Ltd, pp. 133–144, Apr. 01, 2016. </w:t>
      </w:r>
      <w:proofErr w:type="spellStart"/>
      <w:r>
        <w:rPr>
          <w:rFonts w:eastAsia="Times New Roman"/>
        </w:rPr>
        <w:t>doi</w:t>
      </w:r>
      <w:proofErr w:type="spellEnd"/>
      <w:r>
        <w:rPr>
          <w:rFonts w:eastAsia="Times New Roman"/>
        </w:rPr>
        <w:t>: 10.1016/j.rser.2015.11.031.</w:t>
      </w:r>
    </w:p>
    <w:p w14:paraId="0EF5494A" w14:textId="77777777" w:rsidR="004439C3" w:rsidRDefault="004439C3">
      <w:pPr>
        <w:autoSpaceDE w:val="0"/>
        <w:autoSpaceDN w:val="0"/>
        <w:ind w:hanging="640"/>
        <w:divId w:val="568803675"/>
        <w:rPr>
          <w:rFonts w:eastAsia="Times New Roman"/>
        </w:rPr>
      </w:pPr>
      <w:r>
        <w:rPr>
          <w:rFonts w:eastAsia="Times New Roman"/>
        </w:rPr>
        <w:t>[8]</w:t>
      </w:r>
      <w:r>
        <w:rPr>
          <w:rFonts w:eastAsia="Times New Roman"/>
        </w:rPr>
        <w:tab/>
        <w:t xml:space="preserve">HOCLOOP, “"A circular by design environmentally friendly geothermal energy solution based on a horizontal closed loop”, Call Horizon-CL5-2021-D3-03, Project ID 101083558.” </w:t>
      </w:r>
    </w:p>
    <w:p w14:paraId="73095739" w14:textId="77777777" w:rsidR="004439C3" w:rsidRDefault="004439C3">
      <w:pPr>
        <w:autoSpaceDE w:val="0"/>
        <w:autoSpaceDN w:val="0"/>
        <w:ind w:hanging="640"/>
        <w:divId w:val="1737387302"/>
        <w:rPr>
          <w:rFonts w:eastAsia="Times New Roman"/>
        </w:rPr>
      </w:pPr>
      <w:r>
        <w:rPr>
          <w:rFonts w:eastAsia="Times New Roman"/>
        </w:rPr>
        <w:t>[9]</w:t>
      </w:r>
      <w:r>
        <w:rPr>
          <w:rFonts w:eastAsia="Times New Roman"/>
        </w:rPr>
        <w:tab/>
        <w:t xml:space="preserve">G. Cui, S. Ren, Z. Rui, J. Ezekiel, L. Zhang, and H. Wang, “The influence of complicated fluid-rock interactions on the geothermal exploitation in the CO2 plume geothermal system,” </w:t>
      </w:r>
      <w:proofErr w:type="spellStart"/>
      <w:r>
        <w:rPr>
          <w:rFonts w:eastAsia="Times New Roman"/>
          <w:i/>
          <w:iCs/>
        </w:rPr>
        <w:t>Appl</w:t>
      </w:r>
      <w:proofErr w:type="spellEnd"/>
      <w:r>
        <w:rPr>
          <w:rFonts w:eastAsia="Times New Roman"/>
          <w:i/>
          <w:iCs/>
        </w:rPr>
        <w:t xml:space="preserve"> Energy</w:t>
      </w:r>
      <w:r>
        <w:rPr>
          <w:rFonts w:eastAsia="Times New Roman"/>
        </w:rPr>
        <w:t xml:space="preserve">, vol. 227, pp. 49–63, Oct. 2018, </w:t>
      </w:r>
      <w:proofErr w:type="spellStart"/>
      <w:r>
        <w:rPr>
          <w:rFonts w:eastAsia="Times New Roman"/>
        </w:rPr>
        <w:t>doi</w:t>
      </w:r>
      <w:proofErr w:type="spellEnd"/>
      <w:r>
        <w:rPr>
          <w:rFonts w:eastAsia="Times New Roman"/>
        </w:rPr>
        <w:t>: 10.1016/j.apenergy.2017.10.114.</w:t>
      </w:r>
    </w:p>
    <w:p w14:paraId="48642084" w14:textId="77777777" w:rsidR="004439C3" w:rsidRDefault="004439C3">
      <w:pPr>
        <w:autoSpaceDE w:val="0"/>
        <w:autoSpaceDN w:val="0"/>
        <w:ind w:hanging="640"/>
        <w:divId w:val="1780487778"/>
        <w:rPr>
          <w:rFonts w:eastAsia="Times New Roman"/>
        </w:rPr>
      </w:pPr>
      <w:r>
        <w:rPr>
          <w:rFonts w:eastAsia="Times New Roman"/>
        </w:rPr>
        <w:t>[10]</w:t>
      </w:r>
      <w:r>
        <w:rPr>
          <w:rFonts w:eastAsia="Times New Roman"/>
        </w:rPr>
        <w:tab/>
        <w:t xml:space="preserve">K. Pruess, “Enhanced geothermal systems (EGS) using CO2 as working fluid-A novel approach for generating renewable energy with simultaneous sequestration of carbon,” </w:t>
      </w:r>
      <w:proofErr w:type="spellStart"/>
      <w:r>
        <w:rPr>
          <w:rFonts w:eastAsia="Times New Roman"/>
          <w:i/>
          <w:iCs/>
        </w:rPr>
        <w:t>Geothermics</w:t>
      </w:r>
      <w:proofErr w:type="spellEnd"/>
      <w:r>
        <w:rPr>
          <w:rFonts w:eastAsia="Times New Roman"/>
        </w:rPr>
        <w:t xml:space="preserve">, vol. 35, no. 4, pp. 351–367, Aug. 2006, </w:t>
      </w:r>
      <w:proofErr w:type="spellStart"/>
      <w:r>
        <w:rPr>
          <w:rFonts w:eastAsia="Times New Roman"/>
        </w:rPr>
        <w:t>doi</w:t>
      </w:r>
      <w:proofErr w:type="spellEnd"/>
      <w:r>
        <w:rPr>
          <w:rFonts w:eastAsia="Times New Roman"/>
        </w:rPr>
        <w:t>: 10.1016/j.geothermics.2006.08.002.</w:t>
      </w:r>
    </w:p>
    <w:p w14:paraId="444036B4" w14:textId="77777777" w:rsidR="004439C3" w:rsidRDefault="004439C3">
      <w:pPr>
        <w:autoSpaceDE w:val="0"/>
        <w:autoSpaceDN w:val="0"/>
        <w:ind w:hanging="640"/>
        <w:divId w:val="925378782"/>
        <w:rPr>
          <w:rFonts w:eastAsia="Times New Roman"/>
        </w:rPr>
      </w:pPr>
      <w:r>
        <w:rPr>
          <w:rFonts w:eastAsia="Times New Roman"/>
        </w:rPr>
        <w:t>[11]</w:t>
      </w:r>
      <w:r>
        <w:rPr>
          <w:rFonts w:eastAsia="Times New Roman"/>
        </w:rPr>
        <w:tab/>
        <w:t xml:space="preserve">D. Brown, “A Hot Dry Rock Geothermal Energy Concept Utilizing Supercritical Co2 Instead of Water,” </w:t>
      </w:r>
      <w:r>
        <w:rPr>
          <w:rFonts w:eastAsia="Times New Roman"/>
          <w:i/>
          <w:iCs/>
        </w:rPr>
        <w:t xml:space="preserve">Twenty-Fifth Workshop on Geothermal </w:t>
      </w:r>
      <w:proofErr w:type="spellStart"/>
      <w:r>
        <w:rPr>
          <w:rFonts w:eastAsia="Times New Roman"/>
          <w:i/>
          <w:iCs/>
        </w:rPr>
        <w:t>Resevoir</w:t>
      </w:r>
      <w:proofErr w:type="spellEnd"/>
      <w:r>
        <w:rPr>
          <w:rFonts w:eastAsia="Times New Roman"/>
          <w:i/>
          <w:iCs/>
        </w:rPr>
        <w:t xml:space="preserve"> Engineering</w:t>
      </w:r>
      <w:r>
        <w:rPr>
          <w:rFonts w:eastAsia="Times New Roman"/>
        </w:rPr>
        <w:t>, 2000.</w:t>
      </w:r>
    </w:p>
    <w:p w14:paraId="6E7F6D8E" w14:textId="77777777" w:rsidR="004439C3" w:rsidRDefault="004439C3">
      <w:pPr>
        <w:autoSpaceDE w:val="0"/>
        <w:autoSpaceDN w:val="0"/>
        <w:ind w:hanging="640"/>
        <w:divId w:val="1777211225"/>
        <w:rPr>
          <w:rFonts w:eastAsia="Times New Roman"/>
        </w:rPr>
      </w:pPr>
      <w:r>
        <w:rPr>
          <w:rFonts w:eastAsia="Times New Roman"/>
        </w:rPr>
        <w:t>[12]</w:t>
      </w:r>
      <w:r>
        <w:rPr>
          <w:rFonts w:eastAsia="Times New Roman"/>
        </w:rPr>
        <w:tab/>
        <w:t xml:space="preserve">F. Sun, Y. Yao, G. Li, and X. Li, “Geothermal energy development by circulating CO2 in a U-shaped closed loop geothermal system,” </w:t>
      </w:r>
      <w:r>
        <w:rPr>
          <w:rFonts w:eastAsia="Times New Roman"/>
          <w:i/>
          <w:iCs/>
        </w:rPr>
        <w:t xml:space="preserve">Energy Convers </w:t>
      </w:r>
      <w:proofErr w:type="spellStart"/>
      <w:r>
        <w:rPr>
          <w:rFonts w:eastAsia="Times New Roman"/>
          <w:i/>
          <w:iCs/>
        </w:rPr>
        <w:t>Manag</w:t>
      </w:r>
      <w:proofErr w:type="spellEnd"/>
      <w:r>
        <w:rPr>
          <w:rFonts w:eastAsia="Times New Roman"/>
        </w:rPr>
        <w:t xml:space="preserve">, vol. 174, pp. 971–982, Oct. 2018, </w:t>
      </w:r>
      <w:proofErr w:type="spellStart"/>
      <w:r>
        <w:rPr>
          <w:rFonts w:eastAsia="Times New Roman"/>
        </w:rPr>
        <w:t>doi</w:t>
      </w:r>
      <w:proofErr w:type="spellEnd"/>
      <w:r>
        <w:rPr>
          <w:rFonts w:eastAsia="Times New Roman"/>
        </w:rPr>
        <w:t>: 10.1016/j.enconman.2018.08.094.</w:t>
      </w:r>
    </w:p>
    <w:p w14:paraId="299ADC72" w14:textId="77777777" w:rsidR="004439C3" w:rsidRDefault="004439C3">
      <w:pPr>
        <w:autoSpaceDE w:val="0"/>
        <w:autoSpaceDN w:val="0"/>
        <w:ind w:hanging="640"/>
        <w:divId w:val="912934602"/>
        <w:rPr>
          <w:rFonts w:eastAsia="Times New Roman"/>
        </w:rPr>
      </w:pPr>
      <w:r>
        <w:rPr>
          <w:rFonts w:eastAsia="Times New Roman"/>
        </w:rPr>
        <w:t>[13]</w:t>
      </w:r>
      <w:r>
        <w:rPr>
          <w:rFonts w:eastAsia="Times New Roman"/>
        </w:rPr>
        <w:tab/>
        <w:t xml:space="preserve">C. Schifflechner, F. </w:t>
      </w:r>
      <w:proofErr w:type="spellStart"/>
      <w:r>
        <w:rPr>
          <w:rFonts w:eastAsia="Times New Roman"/>
        </w:rPr>
        <w:t>Dawo</w:t>
      </w:r>
      <w:proofErr w:type="spellEnd"/>
      <w:r>
        <w:rPr>
          <w:rFonts w:eastAsia="Times New Roman"/>
        </w:rPr>
        <w:t xml:space="preserve">, S. </w:t>
      </w:r>
      <w:proofErr w:type="spellStart"/>
      <w:r>
        <w:rPr>
          <w:rFonts w:eastAsia="Times New Roman"/>
        </w:rPr>
        <w:t>Eyerer</w:t>
      </w:r>
      <w:proofErr w:type="spellEnd"/>
      <w:r>
        <w:rPr>
          <w:rFonts w:eastAsia="Times New Roman"/>
        </w:rPr>
        <w:t xml:space="preserve">, C. Wieland, and H. </w:t>
      </w:r>
      <w:proofErr w:type="spellStart"/>
      <w:r>
        <w:rPr>
          <w:rFonts w:eastAsia="Times New Roman"/>
        </w:rPr>
        <w:t>Spliethoff</w:t>
      </w:r>
      <w:proofErr w:type="spellEnd"/>
      <w:r>
        <w:rPr>
          <w:rFonts w:eastAsia="Times New Roman"/>
        </w:rPr>
        <w:t xml:space="preserve">, “Thermodynamic comparison of direct supercritical CO2 and indirect brine-ORC concepts for geothermal combined heat and power generation,” </w:t>
      </w:r>
      <w:r>
        <w:rPr>
          <w:rFonts w:eastAsia="Times New Roman"/>
          <w:i/>
          <w:iCs/>
        </w:rPr>
        <w:t>Renew Energy</w:t>
      </w:r>
      <w:r>
        <w:rPr>
          <w:rFonts w:eastAsia="Times New Roman"/>
        </w:rPr>
        <w:t xml:space="preserve">, vol. 161, pp. 1292–1302, 2020, </w:t>
      </w:r>
      <w:proofErr w:type="spellStart"/>
      <w:r>
        <w:rPr>
          <w:rFonts w:eastAsia="Times New Roman"/>
        </w:rPr>
        <w:t>doi</w:t>
      </w:r>
      <w:proofErr w:type="spellEnd"/>
      <w:r>
        <w:rPr>
          <w:rFonts w:eastAsia="Times New Roman"/>
        </w:rPr>
        <w:t>: 10.1016/j.renene.2020.07.044.</w:t>
      </w:r>
    </w:p>
    <w:p w14:paraId="3507BEA2" w14:textId="77777777" w:rsidR="004439C3" w:rsidRDefault="004439C3">
      <w:pPr>
        <w:autoSpaceDE w:val="0"/>
        <w:autoSpaceDN w:val="0"/>
        <w:ind w:hanging="640"/>
        <w:divId w:val="1181117038"/>
        <w:rPr>
          <w:rFonts w:eastAsia="Times New Roman"/>
        </w:rPr>
      </w:pPr>
      <w:r>
        <w:rPr>
          <w:rFonts w:eastAsia="Times New Roman"/>
        </w:rPr>
        <w:t>[14]</w:t>
      </w:r>
      <w:r>
        <w:rPr>
          <w:rFonts w:eastAsia="Times New Roman"/>
        </w:rPr>
        <w:tab/>
        <w:t xml:space="preserve">M. </w:t>
      </w:r>
      <w:proofErr w:type="spellStart"/>
      <w:r>
        <w:rPr>
          <w:rFonts w:eastAsia="Times New Roman"/>
        </w:rPr>
        <w:t>Tagliaferri</w:t>
      </w:r>
      <w:proofErr w:type="spellEnd"/>
      <w:r>
        <w:rPr>
          <w:rFonts w:eastAsia="Times New Roman"/>
        </w:rPr>
        <w:t xml:space="preserve"> </w:t>
      </w:r>
      <w:r>
        <w:rPr>
          <w:rFonts w:eastAsia="Times New Roman"/>
          <w:i/>
          <w:iCs/>
        </w:rPr>
        <w:t>et al.</w:t>
      </w:r>
      <w:r>
        <w:rPr>
          <w:rFonts w:eastAsia="Times New Roman"/>
        </w:rPr>
        <w:t xml:space="preserve">, “Techno-Economic Assessment of the Supercritical Carbon Dioxide Enhanced Geothermal Systems,” </w:t>
      </w:r>
      <w:r>
        <w:rPr>
          <w:rFonts w:eastAsia="Times New Roman"/>
          <w:i/>
          <w:iCs/>
        </w:rPr>
        <w:t>Sustainability</w:t>
      </w:r>
      <w:r>
        <w:rPr>
          <w:rFonts w:eastAsia="Times New Roman"/>
        </w:rPr>
        <w:t xml:space="preserve">, vol. 14, no. 24, p. 16580, Dec. 2022, </w:t>
      </w:r>
      <w:proofErr w:type="spellStart"/>
      <w:r>
        <w:rPr>
          <w:rFonts w:eastAsia="Times New Roman"/>
        </w:rPr>
        <w:t>doi</w:t>
      </w:r>
      <w:proofErr w:type="spellEnd"/>
      <w:r>
        <w:rPr>
          <w:rFonts w:eastAsia="Times New Roman"/>
        </w:rPr>
        <w:t>: 10.3390/su142416580.</w:t>
      </w:r>
    </w:p>
    <w:p w14:paraId="05290FB1" w14:textId="77777777" w:rsidR="004439C3" w:rsidRDefault="004439C3">
      <w:pPr>
        <w:autoSpaceDE w:val="0"/>
        <w:autoSpaceDN w:val="0"/>
        <w:ind w:hanging="640"/>
        <w:divId w:val="912466663"/>
        <w:rPr>
          <w:rFonts w:eastAsia="Times New Roman"/>
        </w:rPr>
      </w:pPr>
      <w:r>
        <w:rPr>
          <w:rFonts w:eastAsia="Times New Roman"/>
        </w:rPr>
        <w:t>[15]</w:t>
      </w:r>
      <w:r>
        <w:rPr>
          <w:rFonts w:eastAsia="Times New Roman"/>
        </w:rPr>
        <w:tab/>
        <w:t xml:space="preserve">E. W. Lemmon, I. H. Bell, M. L. Huber, and M. O. </w:t>
      </w:r>
      <w:proofErr w:type="spellStart"/>
      <w:r>
        <w:rPr>
          <w:rFonts w:eastAsia="Times New Roman"/>
        </w:rPr>
        <w:t>McLinden</w:t>
      </w:r>
      <w:proofErr w:type="spellEnd"/>
      <w:r>
        <w:rPr>
          <w:rFonts w:eastAsia="Times New Roman"/>
        </w:rPr>
        <w:t xml:space="preserve">, “NIST Standard Reference Database 23: Reference Fluid Thermodynamic and Transport Properties-REFPROP, Version 10.0, National Institute of Standards and Technology.” 2018. </w:t>
      </w:r>
      <w:proofErr w:type="spellStart"/>
      <w:r>
        <w:rPr>
          <w:rFonts w:eastAsia="Times New Roman"/>
        </w:rPr>
        <w:t>doi</w:t>
      </w:r>
      <w:proofErr w:type="spellEnd"/>
      <w:r>
        <w:rPr>
          <w:rFonts w:eastAsia="Times New Roman"/>
        </w:rPr>
        <w:t>: https://doi.org/10.18434/T4/1502528.</w:t>
      </w:r>
    </w:p>
    <w:p w14:paraId="134BADAE" w14:textId="77777777" w:rsidR="004439C3" w:rsidRDefault="004439C3">
      <w:pPr>
        <w:autoSpaceDE w:val="0"/>
        <w:autoSpaceDN w:val="0"/>
        <w:ind w:hanging="640"/>
        <w:divId w:val="227111295"/>
        <w:rPr>
          <w:rFonts w:eastAsia="Times New Roman"/>
        </w:rPr>
      </w:pPr>
      <w:r>
        <w:rPr>
          <w:rFonts w:eastAsia="Times New Roman"/>
        </w:rPr>
        <w:lastRenderedPageBreak/>
        <w:t>[16]</w:t>
      </w:r>
      <w:r>
        <w:rPr>
          <w:rFonts w:eastAsia="Times New Roman"/>
        </w:rPr>
        <w:tab/>
        <w:t xml:space="preserve">A. D. </w:t>
      </w:r>
      <w:proofErr w:type="spellStart"/>
      <w:r>
        <w:rPr>
          <w:rFonts w:eastAsia="Times New Roman"/>
        </w:rPr>
        <w:t>Atrens</w:t>
      </w:r>
      <w:proofErr w:type="spellEnd"/>
      <w:r>
        <w:rPr>
          <w:rFonts w:eastAsia="Times New Roman"/>
        </w:rPr>
        <w:t xml:space="preserve">, H. </w:t>
      </w:r>
      <w:proofErr w:type="spellStart"/>
      <w:r>
        <w:rPr>
          <w:rFonts w:eastAsia="Times New Roman"/>
        </w:rPr>
        <w:t>Gurgenci</w:t>
      </w:r>
      <w:proofErr w:type="spellEnd"/>
      <w:r>
        <w:rPr>
          <w:rFonts w:eastAsia="Times New Roman"/>
        </w:rPr>
        <w:t xml:space="preserve">, and V. Rudolph, “Electricity generation using a carbon-dioxide thermosiphon,” </w:t>
      </w:r>
      <w:proofErr w:type="spellStart"/>
      <w:r>
        <w:rPr>
          <w:rFonts w:eastAsia="Times New Roman"/>
          <w:i/>
          <w:iCs/>
        </w:rPr>
        <w:t>Geothermics</w:t>
      </w:r>
      <w:proofErr w:type="spellEnd"/>
      <w:r>
        <w:rPr>
          <w:rFonts w:eastAsia="Times New Roman"/>
        </w:rPr>
        <w:t xml:space="preserve">, vol. 39, no. 2, pp. 161–169, 2010, </w:t>
      </w:r>
      <w:proofErr w:type="spellStart"/>
      <w:r>
        <w:rPr>
          <w:rFonts w:eastAsia="Times New Roman"/>
        </w:rPr>
        <w:t>doi</w:t>
      </w:r>
      <w:proofErr w:type="spellEnd"/>
      <w:r>
        <w:rPr>
          <w:rFonts w:eastAsia="Times New Roman"/>
        </w:rPr>
        <w:t>: 10.1016/j.geothermics.2010.03.001.</w:t>
      </w:r>
    </w:p>
    <w:p w14:paraId="59529E69" w14:textId="77777777" w:rsidR="004439C3" w:rsidRDefault="004439C3">
      <w:pPr>
        <w:autoSpaceDE w:val="0"/>
        <w:autoSpaceDN w:val="0"/>
        <w:ind w:hanging="640"/>
        <w:divId w:val="1369644524"/>
        <w:rPr>
          <w:rFonts w:eastAsia="Times New Roman"/>
        </w:rPr>
      </w:pPr>
      <w:r>
        <w:rPr>
          <w:rFonts w:eastAsia="Times New Roman"/>
        </w:rPr>
        <w:t>[17]</w:t>
      </w:r>
      <w:r>
        <w:rPr>
          <w:rFonts w:eastAsia="Times New Roman"/>
        </w:rPr>
        <w:tab/>
        <w:t xml:space="preserve">B. M. Adams, T. H. Kuehn, J. M. </w:t>
      </w:r>
      <w:proofErr w:type="spellStart"/>
      <w:r>
        <w:rPr>
          <w:rFonts w:eastAsia="Times New Roman"/>
        </w:rPr>
        <w:t>Bielicki</w:t>
      </w:r>
      <w:proofErr w:type="spellEnd"/>
      <w:r>
        <w:rPr>
          <w:rFonts w:eastAsia="Times New Roman"/>
        </w:rPr>
        <w:t xml:space="preserve">, J. B. Randolph, and M. O. Saar, “A comparison of electric power output of CO2 Plume Geothermal (CPG) and brine geothermal systems for varying reservoir conditions,” </w:t>
      </w:r>
      <w:proofErr w:type="spellStart"/>
      <w:r>
        <w:rPr>
          <w:rFonts w:eastAsia="Times New Roman"/>
          <w:i/>
          <w:iCs/>
        </w:rPr>
        <w:t>Appl</w:t>
      </w:r>
      <w:proofErr w:type="spellEnd"/>
      <w:r>
        <w:rPr>
          <w:rFonts w:eastAsia="Times New Roman"/>
          <w:i/>
          <w:iCs/>
        </w:rPr>
        <w:t xml:space="preserve"> Energy</w:t>
      </w:r>
      <w:r>
        <w:rPr>
          <w:rFonts w:eastAsia="Times New Roman"/>
        </w:rPr>
        <w:t xml:space="preserve">, vol. 140, pp. 365–377, Feb. 2015, </w:t>
      </w:r>
      <w:proofErr w:type="spellStart"/>
      <w:r>
        <w:rPr>
          <w:rFonts w:eastAsia="Times New Roman"/>
        </w:rPr>
        <w:t>doi</w:t>
      </w:r>
      <w:proofErr w:type="spellEnd"/>
      <w:r>
        <w:rPr>
          <w:rFonts w:eastAsia="Times New Roman"/>
        </w:rPr>
        <w:t>: 10.1016/j.apenergy.2014.11.043.</w:t>
      </w:r>
    </w:p>
    <w:p w14:paraId="519416CF" w14:textId="77777777" w:rsidR="004439C3" w:rsidRDefault="004439C3">
      <w:pPr>
        <w:autoSpaceDE w:val="0"/>
        <w:autoSpaceDN w:val="0"/>
        <w:ind w:hanging="640"/>
        <w:divId w:val="166016166"/>
        <w:rPr>
          <w:rFonts w:eastAsia="Times New Roman"/>
        </w:rPr>
      </w:pPr>
      <w:r>
        <w:rPr>
          <w:rFonts w:eastAsia="Times New Roman"/>
        </w:rPr>
        <w:t>[18]</w:t>
      </w:r>
      <w:r>
        <w:rPr>
          <w:rFonts w:eastAsia="Times New Roman"/>
        </w:rPr>
        <w:tab/>
        <w:t xml:space="preserve">C. Schifflechner, C. Wieland, and H. </w:t>
      </w:r>
      <w:proofErr w:type="spellStart"/>
      <w:r>
        <w:rPr>
          <w:rFonts w:eastAsia="Times New Roman"/>
        </w:rPr>
        <w:t>Spliethoff</w:t>
      </w:r>
      <w:proofErr w:type="spellEnd"/>
      <w:r>
        <w:rPr>
          <w:rFonts w:eastAsia="Times New Roman"/>
        </w:rPr>
        <w:t xml:space="preserve">, “CO2 Plume Geothermal (CPG) Systems for Combined Heat and Power Production: </w:t>
      </w:r>
      <w:proofErr w:type="gramStart"/>
      <w:r>
        <w:rPr>
          <w:rFonts w:eastAsia="Times New Roman"/>
        </w:rPr>
        <w:t>an</w:t>
      </w:r>
      <w:proofErr w:type="gramEnd"/>
      <w:r>
        <w:rPr>
          <w:rFonts w:eastAsia="Times New Roman"/>
        </w:rPr>
        <w:t xml:space="preserve"> Evaluation of Various Plant Configurations,” </w:t>
      </w:r>
      <w:r>
        <w:rPr>
          <w:rFonts w:eastAsia="Times New Roman"/>
          <w:i/>
          <w:iCs/>
        </w:rPr>
        <w:t>Journal of Thermal Science</w:t>
      </w:r>
      <w:r>
        <w:rPr>
          <w:rFonts w:eastAsia="Times New Roman"/>
        </w:rPr>
        <w:t xml:space="preserve">, vol. 31, no. 5, pp. 1266–1278, Sep. 2022, </w:t>
      </w:r>
      <w:proofErr w:type="spellStart"/>
      <w:r>
        <w:rPr>
          <w:rFonts w:eastAsia="Times New Roman"/>
        </w:rPr>
        <w:t>doi</w:t>
      </w:r>
      <w:proofErr w:type="spellEnd"/>
      <w:r>
        <w:rPr>
          <w:rFonts w:eastAsia="Times New Roman"/>
        </w:rPr>
        <w:t>: 10.1007/s11630-022-1694-6.</w:t>
      </w:r>
    </w:p>
    <w:p w14:paraId="393BD5EC" w14:textId="77777777" w:rsidR="004439C3" w:rsidRDefault="004439C3">
      <w:pPr>
        <w:autoSpaceDE w:val="0"/>
        <w:autoSpaceDN w:val="0"/>
        <w:ind w:hanging="640"/>
        <w:divId w:val="1547182715"/>
        <w:rPr>
          <w:rFonts w:eastAsia="Times New Roman"/>
        </w:rPr>
      </w:pPr>
      <w:r>
        <w:rPr>
          <w:rFonts w:eastAsia="Times New Roman"/>
        </w:rPr>
        <w:t>[19]</w:t>
      </w:r>
      <w:r>
        <w:rPr>
          <w:rFonts w:eastAsia="Times New Roman"/>
        </w:rPr>
        <w:tab/>
        <w:t xml:space="preserve">M. </w:t>
      </w:r>
      <w:proofErr w:type="spellStart"/>
      <w:r>
        <w:rPr>
          <w:rFonts w:eastAsia="Times New Roman"/>
        </w:rPr>
        <w:t>Shamoushaki</w:t>
      </w:r>
      <w:proofErr w:type="spellEnd"/>
      <w:r>
        <w:rPr>
          <w:rFonts w:eastAsia="Times New Roman"/>
        </w:rPr>
        <w:t xml:space="preserve">, P. H. </w:t>
      </w:r>
      <w:proofErr w:type="spellStart"/>
      <w:r>
        <w:rPr>
          <w:rFonts w:eastAsia="Times New Roman"/>
        </w:rPr>
        <w:t>Niknam</w:t>
      </w:r>
      <w:proofErr w:type="spellEnd"/>
      <w:r>
        <w:rPr>
          <w:rFonts w:eastAsia="Times New Roman"/>
        </w:rPr>
        <w:t xml:space="preserve">, L. Talluri, G. Manfrida, and D. Fiaschi, “Development of Cost Correlations for the Economic Assessment of Power Plant Equipment,” </w:t>
      </w:r>
      <w:r>
        <w:rPr>
          <w:rFonts w:eastAsia="Times New Roman"/>
          <w:i/>
          <w:iCs/>
        </w:rPr>
        <w:t>Energies (Basel)</w:t>
      </w:r>
      <w:r>
        <w:rPr>
          <w:rFonts w:eastAsia="Times New Roman"/>
        </w:rPr>
        <w:t xml:space="preserve">, vol. 14, no. 9, p. 2665, May 2021, </w:t>
      </w:r>
      <w:proofErr w:type="spellStart"/>
      <w:r>
        <w:rPr>
          <w:rFonts w:eastAsia="Times New Roman"/>
        </w:rPr>
        <w:t>doi</w:t>
      </w:r>
      <w:proofErr w:type="spellEnd"/>
      <w:r>
        <w:rPr>
          <w:rFonts w:eastAsia="Times New Roman"/>
        </w:rPr>
        <w:t>: 10.3390/en14092665.</w:t>
      </w:r>
    </w:p>
    <w:p w14:paraId="478A8697" w14:textId="77777777" w:rsidR="004439C3" w:rsidRDefault="004439C3">
      <w:pPr>
        <w:autoSpaceDE w:val="0"/>
        <w:autoSpaceDN w:val="0"/>
        <w:ind w:hanging="640"/>
        <w:divId w:val="1341005711"/>
        <w:rPr>
          <w:rFonts w:eastAsia="Times New Roman"/>
        </w:rPr>
      </w:pPr>
      <w:r>
        <w:rPr>
          <w:rFonts w:eastAsia="Times New Roman"/>
        </w:rPr>
        <w:t>[20]</w:t>
      </w:r>
      <w:r>
        <w:rPr>
          <w:rFonts w:eastAsia="Times New Roman"/>
        </w:rPr>
        <w:tab/>
        <w:t xml:space="preserve">X. Xu </w:t>
      </w:r>
      <w:r>
        <w:rPr>
          <w:rFonts w:eastAsia="Times New Roman"/>
          <w:i/>
          <w:iCs/>
        </w:rPr>
        <w:t>et al.</w:t>
      </w:r>
      <w:r>
        <w:rPr>
          <w:rFonts w:eastAsia="Times New Roman"/>
        </w:rPr>
        <w:t xml:space="preserve">, “Quantifying flexibility of industrial steam systems for ancillary services: a case study of an integrated pulp and paper mill,” </w:t>
      </w:r>
      <w:r>
        <w:rPr>
          <w:rFonts w:eastAsia="Times New Roman"/>
          <w:i/>
          <w:iCs/>
        </w:rPr>
        <w:t>IET Energy Systems Integration</w:t>
      </w:r>
      <w:r>
        <w:rPr>
          <w:rFonts w:eastAsia="Times New Roman"/>
        </w:rPr>
        <w:t xml:space="preserve">, vol. 2, no. 2, pp. 124–132, Jun. 2020, </w:t>
      </w:r>
      <w:proofErr w:type="spellStart"/>
      <w:r>
        <w:rPr>
          <w:rFonts w:eastAsia="Times New Roman"/>
        </w:rPr>
        <w:t>doi</w:t>
      </w:r>
      <w:proofErr w:type="spellEnd"/>
      <w:r>
        <w:rPr>
          <w:rFonts w:eastAsia="Times New Roman"/>
        </w:rPr>
        <w:t>: 10.1049/iet-esi.2019.0082.</w:t>
      </w:r>
    </w:p>
    <w:p w14:paraId="285A301D" w14:textId="77777777" w:rsidR="004439C3" w:rsidRDefault="004439C3">
      <w:pPr>
        <w:autoSpaceDE w:val="0"/>
        <w:autoSpaceDN w:val="0"/>
        <w:ind w:hanging="640"/>
        <w:divId w:val="1131751554"/>
        <w:rPr>
          <w:rFonts w:eastAsia="Times New Roman"/>
        </w:rPr>
      </w:pPr>
      <w:r>
        <w:rPr>
          <w:rFonts w:eastAsia="Times New Roman"/>
        </w:rPr>
        <w:t>[21]</w:t>
      </w:r>
      <w:r>
        <w:rPr>
          <w:rFonts w:eastAsia="Times New Roman"/>
        </w:rPr>
        <w:tab/>
        <w:t xml:space="preserve">A. V. </w:t>
      </w:r>
      <w:proofErr w:type="spellStart"/>
      <w:r>
        <w:rPr>
          <w:rFonts w:eastAsia="Times New Roman"/>
        </w:rPr>
        <w:t>Mammadova</w:t>
      </w:r>
      <w:proofErr w:type="spellEnd"/>
      <w:r>
        <w:rPr>
          <w:rFonts w:eastAsia="Times New Roman"/>
        </w:rPr>
        <w:t xml:space="preserve">, “Temperature Distribution and Heat Flow Density Estimation in Geothermal Areas of </w:t>
      </w:r>
      <w:proofErr w:type="spellStart"/>
      <w:r>
        <w:rPr>
          <w:rFonts w:eastAsia="Times New Roman"/>
        </w:rPr>
        <w:t>Absheron</w:t>
      </w:r>
      <w:proofErr w:type="spellEnd"/>
      <w:r>
        <w:rPr>
          <w:rFonts w:eastAsia="Times New Roman"/>
        </w:rPr>
        <w:t xml:space="preserve"> Peninsula,” </w:t>
      </w:r>
      <w:r>
        <w:rPr>
          <w:rFonts w:eastAsia="Times New Roman"/>
          <w:i/>
          <w:iCs/>
        </w:rPr>
        <w:t>International Journal of Terrestrial Heat Flow and Applications</w:t>
      </w:r>
      <w:r>
        <w:rPr>
          <w:rFonts w:eastAsia="Times New Roman"/>
        </w:rPr>
        <w:t xml:space="preserve">, vol. 3, no. 1, pp. 26–31, Mar. 2020, </w:t>
      </w:r>
      <w:proofErr w:type="spellStart"/>
      <w:r>
        <w:rPr>
          <w:rFonts w:eastAsia="Times New Roman"/>
        </w:rPr>
        <w:t>doi</w:t>
      </w:r>
      <w:proofErr w:type="spellEnd"/>
      <w:r>
        <w:rPr>
          <w:rFonts w:eastAsia="Times New Roman"/>
        </w:rPr>
        <w:t>: 10.31214/</w:t>
      </w:r>
      <w:proofErr w:type="gramStart"/>
      <w:r>
        <w:rPr>
          <w:rFonts w:eastAsia="Times New Roman"/>
        </w:rPr>
        <w:t>ijthfa.v</w:t>
      </w:r>
      <w:proofErr w:type="gramEnd"/>
      <w:r>
        <w:rPr>
          <w:rFonts w:eastAsia="Times New Roman"/>
        </w:rPr>
        <w:t>3i1.44.</w:t>
      </w:r>
    </w:p>
    <w:p w14:paraId="26F49989" w14:textId="77777777" w:rsidR="004439C3" w:rsidRDefault="004439C3">
      <w:pPr>
        <w:autoSpaceDE w:val="0"/>
        <w:autoSpaceDN w:val="0"/>
        <w:ind w:hanging="640"/>
        <w:divId w:val="618725865"/>
        <w:rPr>
          <w:rFonts w:eastAsia="Times New Roman"/>
        </w:rPr>
      </w:pPr>
      <w:r>
        <w:rPr>
          <w:rFonts w:eastAsia="Times New Roman"/>
        </w:rPr>
        <w:t>[22]</w:t>
      </w:r>
      <w:r>
        <w:rPr>
          <w:rFonts w:eastAsia="Times New Roman"/>
        </w:rPr>
        <w:tab/>
        <w:t xml:space="preserve">E. </w:t>
      </w:r>
      <w:proofErr w:type="spellStart"/>
      <w:r>
        <w:rPr>
          <w:rFonts w:eastAsia="Times New Roman"/>
        </w:rPr>
        <w:t>Békési</w:t>
      </w:r>
      <w:proofErr w:type="spellEnd"/>
      <w:r>
        <w:rPr>
          <w:rFonts w:eastAsia="Times New Roman"/>
        </w:rPr>
        <w:t xml:space="preserve"> </w:t>
      </w:r>
      <w:r>
        <w:rPr>
          <w:rFonts w:eastAsia="Times New Roman"/>
          <w:i/>
          <w:iCs/>
        </w:rPr>
        <w:t>et al.</w:t>
      </w:r>
      <w:r>
        <w:rPr>
          <w:rFonts w:eastAsia="Times New Roman"/>
        </w:rPr>
        <w:t xml:space="preserve">, “An updated geothermal model of the Dutch subsurface based on inversion of temperature data,” </w:t>
      </w:r>
      <w:proofErr w:type="spellStart"/>
      <w:r>
        <w:rPr>
          <w:rFonts w:eastAsia="Times New Roman"/>
          <w:i/>
          <w:iCs/>
        </w:rPr>
        <w:t>Geothermics</w:t>
      </w:r>
      <w:proofErr w:type="spellEnd"/>
      <w:r>
        <w:rPr>
          <w:rFonts w:eastAsia="Times New Roman"/>
        </w:rPr>
        <w:t xml:space="preserve">, vol. 88, Nov. 2020, </w:t>
      </w:r>
      <w:proofErr w:type="spellStart"/>
      <w:r>
        <w:rPr>
          <w:rFonts w:eastAsia="Times New Roman"/>
        </w:rPr>
        <w:t>doi</w:t>
      </w:r>
      <w:proofErr w:type="spellEnd"/>
      <w:r>
        <w:rPr>
          <w:rFonts w:eastAsia="Times New Roman"/>
        </w:rPr>
        <w:t>: 10.1016/j.geothermics.2020.101880.</w:t>
      </w:r>
    </w:p>
    <w:p w14:paraId="10B2DDCF" w14:textId="77777777" w:rsidR="004439C3" w:rsidRDefault="004439C3">
      <w:pPr>
        <w:autoSpaceDE w:val="0"/>
        <w:autoSpaceDN w:val="0"/>
        <w:ind w:hanging="640"/>
        <w:divId w:val="1067343730"/>
        <w:rPr>
          <w:rFonts w:eastAsia="Times New Roman"/>
        </w:rPr>
      </w:pPr>
      <w:r>
        <w:rPr>
          <w:rFonts w:eastAsia="Times New Roman"/>
        </w:rPr>
        <w:t>[23]</w:t>
      </w:r>
      <w:r>
        <w:rPr>
          <w:rFonts w:eastAsia="Times New Roman"/>
        </w:rPr>
        <w:tab/>
        <w:t xml:space="preserve">K. Huang, C. Hickson, D. Cotterill, and Y. Champollion, “Geothermal assessment of target formations using recorded temperature measurements for the </w:t>
      </w:r>
      <w:proofErr w:type="spellStart"/>
      <w:r>
        <w:rPr>
          <w:rFonts w:eastAsia="Times New Roman"/>
        </w:rPr>
        <w:t>alberta</w:t>
      </w:r>
      <w:proofErr w:type="spellEnd"/>
      <w:r>
        <w:rPr>
          <w:rFonts w:eastAsia="Times New Roman"/>
        </w:rPr>
        <w:t xml:space="preserve"> no. 1 geothermal project,” </w:t>
      </w:r>
      <w:r>
        <w:rPr>
          <w:rFonts w:eastAsia="Times New Roman"/>
          <w:i/>
          <w:iCs/>
        </w:rPr>
        <w:t>Applied Sciences (Switzerland)</w:t>
      </w:r>
      <w:r>
        <w:rPr>
          <w:rFonts w:eastAsia="Times New Roman"/>
        </w:rPr>
        <w:t xml:space="preserve">, vol. 11, no. 2, pp. 1–10, Jan. 2021, </w:t>
      </w:r>
      <w:proofErr w:type="spellStart"/>
      <w:r>
        <w:rPr>
          <w:rFonts w:eastAsia="Times New Roman"/>
        </w:rPr>
        <w:t>doi</w:t>
      </w:r>
      <w:proofErr w:type="spellEnd"/>
      <w:r>
        <w:rPr>
          <w:rFonts w:eastAsia="Times New Roman"/>
        </w:rPr>
        <w:t>: 10.3390/app11020608.</w:t>
      </w:r>
    </w:p>
    <w:p w14:paraId="38F41B27" w14:textId="77777777" w:rsidR="004439C3" w:rsidRDefault="004439C3">
      <w:pPr>
        <w:autoSpaceDE w:val="0"/>
        <w:autoSpaceDN w:val="0"/>
        <w:ind w:hanging="640"/>
        <w:divId w:val="919027292"/>
        <w:rPr>
          <w:rFonts w:eastAsia="Times New Roman"/>
        </w:rPr>
      </w:pPr>
      <w:r>
        <w:rPr>
          <w:rFonts w:eastAsia="Times New Roman"/>
        </w:rPr>
        <w:t>[24]</w:t>
      </w:r>
      <w:r>
        <w:rPr>
          <w:rFonts w:eastAsia="Times New Roman"/>
        </w:rPr>
        <w:tab/>
        <w:t xml:space="preserve">G. Jiang, Y. Wang, Y. Shi, C. Zhang, X. Tang, and S. Hu, “Estimate of hot dry rock geothermal resource in Daqing Oilfield, Northeast China,” </w:t>
      </w:r>
      <w:r>
        <w:rPr>
          <w:rFonts w:eastAsia="Times New Roman"/>
          <w:i/>
          <w:iCs/>
        </w:rPr>
        <w:t>Energies (Basel)</w:t>
      </w:r>
      <w:r>
        <w:rPr>
          <w:rFonts w:eastAsia="Times New Roman"/>
        </w:rPr>
        <w:t xml:space="preserve">, vol. 9, no. 10, Oct. 2016, </w:t>
      </w:r>
      <w:proofErr w:type="spellStart"/>
      <w:r>
        <w:rPr>
          <w:rFonts w:eastAsia="Times New Roman"/>
        </w:rPr>
        <w:t>doi</w:t>
      </w:r>
      <w:proofErr w:type="spellEnd"/>
      <w:r>
        <w:rPr>
          <w:rFonts w:eastAsia="Times New Roman"/>
        </w:rPr>
        <w:t>: 10.3390/en9100731.</w:t>
      </w:r>
    </w:p>
    <w:p w14:paraId="07C26F8D" w14:textId="77777777" w:rsidR="004439C3" w:rsidRPr="004439C3" w:rsidRDefault="004439C3">
      <w:pPr>
        <w:autoSpaceDE w:val="0"/>
        <w:autoSpaceDN w:val="0"/>
        <w:ind w:hanging="640"/>
        <w:divId w:val="2058820858"/>
        <w:rPr>
          <w:rFonts w:eastAsia="Times New Roman"/>
          <w:lang w:val="it-IT"/>
        </w:rPr>
      </w:pPr>
      <w:r w:rsidRPr="004439C3">
        <w:rPr>
          <w:rFonts w:eastAsia="Times New Roman"/>
          <w:lang w:val="it-IT"/>
        </w:rPr>
        <w:t>[25]</w:t>
      </w:r>
      <w:r w:rsidRPr="004439C3">
        <w:rPr>
          <w:rFonts w:eastAsia="Times New Roman"/>
          <w:lang w:val="it-IT"/>
        </w:rPr>
        <w:tab/>
        <w:t xml:space="preserve">G. </w:t>
      </w:r>
      <w:proofErr w:type="spellStart"/>
      <w:r w:rsidRPr="004439C3">
        <w:rPr>
          <w:rFonts w:eastAsia="Times New Roman"/>
          <w:lang w:val="it-IT"/>
        </w:rPr>
        <w:t>Buonasorte</w:t>
      </w:r>
      <w:proofErr w:type="spellEnd"/>
      <w:r w:rsidRPr="004439C3">
        <w:rPr>
          <w:rFonts w:eastAsia="Times New Roman"/>
          <w:lang w:val="it-IT"/>
        </w:rPr>
        <w:t xml:space="preserve"> </w:t>
      </w:r>
      <w:r w:rsidRPr="004439C3">
        <w:rPr>
          <w:rFonts w:eastAsia="Times New Roman"/>
          <w:i/>
          <w:iCs/>
          <w:lang w:val="it-IT"/>
        </w:rPr>
        <w:t>et al.</w:t>
      </w:r>
      <w:r w:rsidRPr="004439C3">
        <w:rPr>
          <w:rFonts w:eastAsia="Times New Roman"/>
          <w:lang w:val="it-IT"/>
        </w:rPr>
        <w:t xml:space="preserve">, “Ricerca ed esplorazione nell’area geotermica di Torre Alfina (Lazio-Umbria),” </w:t>
      </w:r>
      <w:r w:rsidRPr="004439C3">
        <w:rPr>
          <w:rFonts w:eastAsia="Times New Roman"/>
          <w:i/>
          <w:iCs/>
          <w:lang w:val="it-IT"/>
        </w:rPr>
        <w:t>Italian Journal of Geosciences</w:t>
      </w:r>
      <w:r w:rsidRPr="004439C3">
        <w:rPr>
          <w:rFonts w:eastAsia="Times New Roman"/>
          <w:lang w:val="it-IT"/>
        </w:rPr>
        <w:t xml:space="preserve">, vol. 107, no. 2, pp. 265–337, </w:t>
      </w:r>
      <w:proofErr w:type="spellStart"/>
      <w:r w:rsidRPr="004439C3">
        <w:rPr>
          <w:rFonts w:eastAsia="Times New Roman"/>
          <w:lang w:val="it-IT"/>
        </w:rPr>
        <w:t>Jan</w:t>
      </w:r>
      <w:proofErr w:type="spellEnd"/>
      <w:r w:rsidRPr="004439C3">
        <w:rPr>
          <w:rFonts w:eastAsia="Times New Roman"/>
          <w:lang w:val="it-IT"/>
        </w:rPr>
        <w:t>. 1988.</w:t>
      </w:r>
    </w:p>
    <w:p w14:paraId="493E3988" w14:textId="77777777" w:rsidR="004439C3" w:rsidRDefault="004439C3">
      <w:pPr>
        <w:autoSpaceDE w:val="0"/>
        <w:autoSpaceDN w:val="0"/>
        <w:ind w:hanging="640"/>
        <w:divId w:val="645398951"/>
        <w:rPr>
          <w:rFonts w:eastAsia="Times New Roman"/>
        </w:rPr>
      </w:pPr>
      <w:r>
        <w:rPr>
          <w:rFonts w:eastAsia="Times New Roman"/>
        </w:rPr>
        <w:t>[26]</w:t>
      </w:r>
      <w:r>
        <w:rPr>
          <w:rFonts w:eastAsia="Times New Roman"/>
        </w:rPr>
        <w:tab/>
        <w:t xml:space="preserve">C. Schifflechner, C. Wieland, and H. </w:t>
      </w:r>
      <w:proofErr w:type="spellStart"/>
      <w:r>
        <w:rPr>
          <w:rFonts w:eastAsia="Times New Roman"/>
        </w:rPr>
        <w:t>Spliethoff</w:t>
      </w:r>
      <w:proofErr w:type="spellEnd"/>
      <w:r>
        <w:rPr>
          <w:rFonts w:eastAsia="Times New Roman"/>
        </w:rPr>
        <w:t xml:space="preserve">, “CO2 Plume Geothermal (CPG) Systems for Combined Heat and Power Production: </w:t>
      </w:r>
      <w:proofErr w:type="gramStart"/>
      <w:r>
        <w:rPr>
          <w:rFonts w:eastAsia="Times New Roman"/>
        </w:rPr>
        <w:t>an</w:t>
      </w:r>
      <w:proofErr w:type="gramEnd"/>
      <w:r>
        <w:rPr>
          <w:rFonts w:eastAsia="Times New Roman"/>
        </w:rPr>
        <w:t xml:space="preserve"> Evaluation of Various Plant Configurations,” </w:t>
      </w:r>
      <w:r>
        <w:rPr>
          <w:rFonts w:eastAsia="Times New Roman"/>
          <w:i/>
          <w:iCs/>
        </w:rPr>
        <w:t>Journal of Thermal Science</w:t>
      </w:r>
      <w:r>
        <w:rPr>
          <w:rFonts w:eastAsia="Times New Roman"/>
        </w:rPr>
        <w:t xml:space="preserve">, vol. 31, no. 5, pp. 1266–1278, Sep. 2022, </w:t>
      </w:r>
      <w:proofErr w:type="spellStart"/>
      <w:r>
        <w:rPr>
          <w:rFonts w:eastAsia="Times New Roman"/>
        </w:rPr>
        <w:t>doi</w:t>
      </w:r>
      <w:proofErr w:type="spellEnd"/>
      <w:r>
        <w:rPr>
          <w:rFonts w:eastAsia="Times New Roman"/>
        </w:rPr>
        <w:t>: 10.1007/s11630-022-1694-6.</w:t>
      </w:r>
    </w:p>
    <w:p w14:paraId="269D0403" w14:textId="3DCA0F08" w:rsidR="006C568E" w:rsidRDefault="004439C3">
      <w:pPr>
        <w:rPr>
          <w:lang w:val="en-US"/>
        </w:rPr>
      </w:pPr>
      <w:r>
        <w:rPr>
          <w:rFonts w:eastAsia="Times New Roman"/>
        </w:rPr>
        <w:t> </w:t>
      </w:r>
    </w:p>
    <w:p w14:paraId="76CF8C64" w14:textId="77777777" w:rsidR="006C568E" w:rsidRDefault="006C568E" w:rsidP="006C568E">
      <w:pPr>
        <w:rPr>
          <w:lang w:val="en-US"/>
        </w:rPr>
      </w:pPr>
    </w:p>
    <w:p w14:paraId="1349BE29" w14:textId="77777777" w:rsidR="006C568E" w:rsidRDefault="006C568E" w:rsidP="006C568E">
      <w:pPr>
        <w:autoSpaceDE w:val="0"/>
        <w:autoSpaceDN w:val="0"/>
        <w:ind w:left="640" w:hanging="640"/>
        <w:rPr>
          <w:lang w:val="en-US"/>
        </w:rPr>
      </w:pPr>
      <w:r>
        <w:rPr>
          <w:lang w:val="en-US"/>
        </w:rPr>
        <w:br w:type="page"/>
      </w:r>
    </w:p>
    <w:p w14:paraId="0BBE05B6" w14:textId="607159FA" w:rsidR="005D0055" w:rsidRPr="00883DA9" w:rsidRDefault="0074214F" w:rsidP="00587D73">
      <w:pPr>
        <w:pStyle w:val="Titolo1"/>
        <w:rPr>
          <w:rFonts w:ascii="Times New Roman" w:hAnsi="Times New Roman" w:cs="Times New Roman"/>
          <w:lang w:val="en-US"/>
        </w:rPr>
      </w:pPr>
      <w:r w:rsidRPr="00883DA9">
        <w:rPr>
          <w:rFonts w:ascii="Times New Roman" w:hAnsi="Times New Roman" w:cs="Times New Roman"/>
          <w:lang w:val="en-US"/>
        </w:rPr>
        <w:lastRenderedPageBreak/>
        <w:t>Appendix A</w:t>
      </w:r>
    </w:p>
    <w:p w14:paraId="7A681766" w14:textId="7AC51029" w:rsidR="005D0055" w:rsidRPr="00883DA9" w:rsidRDefault="00AB3EC2" w:rsidP="005D0055">
      <w:pPr>
        <w:spacing w:before="240"/>
        <w:rPr>
          <w:rFonts w:ascii="Times New Roman" w:hAnsi="Times New Roman" w:cs="Times New Roman"/>
          <w:lang w:val="en-US"/>
        </w:rPr>
      </w:pPr>
      <w:r w:rsidRPr="00883DA9">
        <w:rPr>
          <w:rFonts w:ascii="Times New Roman" w:hAnsi="Times New Roman" w:cs="Times New Roman"/>
          <w:lang w:val="en-US"/>
        </w:rPr>
        <w:t>T</w:t>
      </w:r>
      <w:r w:rsidR="005D0055" w:rsidRPr="00883DA9">
        <w:rPr>
          <w:rFonts w:ascii="Times New Roman" w:hAnsi="Times New Roman" w:cs="Times New Roman"/>
          <w:lang w:val="en-US"/>
        </w:rPr>
        <w:t xml:space="preserve">o integrate equation </w:t>
      </w:r>
      <w:r w:rsidR="00BF72C0" w:rsidRPr="00883DA9">
        <w:rPr>
          <w:rFonts w:ascii="Times New Roman" w:hAnsi="Times New Roman" w:cs="Times New Roman"/>
          <w:lang w:val="en-US"/>
        </w:rPr>
        <w:t>(</w:t>
      </w:r>
      <w:r w:rsidR="00810A36" w:rsidRPr="00883DA9">
        <w:rPr>
          <w:rFonts w:ascii="Times New Roman" w:hAnsi="Times New Roman" w:cs="Times New Roman"/>
          <w:lang w:val="en-US"/>
        </w:rPr>
        <w:t>2.1</w:t>
      </w:r>
      <w:r w:rsidR="00BF72C0" w:rsidRPr="00883DA9">
        <w:rPr>
          <w:rFonts w:ascii="Times New Roman" w:hAnsi="Times New Roman" w:cs="Times New Roman"/>
          <w:lang w:val="en-US"/>
        </w:rPr>
        <w:t>)</w:t>
      </w:r>
      <w:r w:rsidR="005D0055" w:rsidRPr="00883DA9">
        <w:rPr>
          <w:rFonts w:ascii="Times New Roman" w:hAnsi="Times New Roman" w:cs="Times New Roman"/>
          <w:lang w:val="en-US"/>
        </w:rPr>
        <w:t xml:space="preserve"> </w:t>
      </w:r>
      <m:oMath>
        <m:r>
          <w:rPr>
            <w:rFonts w:ascii="Cambria Math" w:hAnsi="Cambria Math" w:cs="Times New Roman"/>
            <w:lang w:val="en-US"/>
          </w:rPr>
          <m:t>ρ</m:t>
        </m:r>
      </m:oMath>
      <w:r w:rsidR="005D0055" w:rsidRPr="00883DA9">
        <w:rPr>
          <w:rFonts w:ascii="Times New Roman" w:hAnsi="Times New Roman" w:cs="Times New Roman"/>
          <w:lang w:val="en-US"/>
        </w:rPr>
        <w:t xml:space="preserve"> will be determined from a linear interpolation as follows:  </w:t>
      </w:r>
    </w:p>
    <w:tbl>
      <w:tblPr>
        <w:tblStyle w:val="Grigliatabella"/>
        <w:tblW w:w="103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0"/>
        <w:gridCol w:w="1781"/>
      </w:tblGrid>
      <w:tr w:rsidR="005D0055" w:rsidRPr="00883DA9" w14:paraId="7B0A2F94" w14:textId="77777777" w:rsidTr="00587D73">
        <w:trPr>
          <w:trHeight w:val="831"/>
        </w:trPr>
        <w:tc>
          <w:tcPr>
            <w:tcW w:w="8590" w:type="dxa"/>
            <w:vAlign w:val="center"/>
          </w:tcPr>
          <w:p w14:paraId="06569F8A" w14:textId="48CB0AE5" w:rsidR="005D0055" w:rsidRPr="00883DA9" w:rsidRDefault="005D0055">
            <w:pPr>
              <w:jc w:val="center"/>
              <w:rPr>
                <w:rFonts w:ascii="Times New Roman" w:hAnsi="Times New Roman" w:cs="Times New Roman"/>
                <w:lang w:val="en-US"/>
              </w:rPr>
            </w:pPr>
            <m:oMath>
              <m:r>
                <w:rPr>
                  <w:rFonts w:ascii="Cambria Math" w:hAnsi="Cambria Math" w:cs="Times New Roman"/>
                  <w:lang w:val="en-US"/>
                </w:rPr>
                <m:t xml:space="preserve">ρ= </m:t>
              </m:r>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r>
                <w:rPr>
                  <w:rFonts w:ascii="Cambria Math" w:hAnsi="Cambria Math" w:cs="Times New Roman"/>
                  <w:lang w:val="en-US"/>
                </w:rPr>
                <m:t>+</m:t>
              </m:r>
              <m:f>
                <m:fPr>
                  <m:type m:val="skw"/>
                  <m:ctrlPr>
                    <w:rPr>
                      <w:rFonts w:ascii="Cambria Math" w:hAnsi="Cambria Math" w:cs="Times New Roman"/>
                      <w:i/>
                      <w:lang w:val="en-US"/>
                    </w:rPr>
                  </m:ctrlPr>
                </m:fPr>
                <m:num>
                  <m:r>
                    <w:rPr>
                      <w:rFonts w:ascii="Cambria Math" w:hAnsi="Cambria Math" w:cs="Times New Roman"/>
                      <w:lang w:val="en-US"/>
                    </w:rPr>
                    <m:t xml:space="preserve">(p- </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den>
              </m:f>
            </m:oMath>
            <w:r w:rsidRPr="00883DA9">
              <w:rPr>
                <w:rFonts w:ascii="Times New Roman" w:hAnsi="Times New Roman" w:cs="Times New Roman"/>
                <w:lang w:val="en-US"/>
              </w:rPr>
              <w:t xml:space="preserve"> </w:t>
            </w:r>
          </w:p>
        </w:tc>
        <w:tc>
          <w:tcPr>
            <w:tcW w:w="1781" w:type="dxa"/>
            <w:vAlign w:val="center"/>
          </w:tcPr>
          <w:p w14:paraId="443331CC" w14:textId="4072E207" w:rsidR="005D0055" w:rsidRPr="00883DA9" w:rsidRDefault="005D0055">
            <w:pPr>
              <w:jc w:val="center"/>
              <w:rPr>
                <w:rFonts w:ascii="Times New Roman" w:hAnsi="Times New Roman" w:cs="Times New Roman"/>
                <w:lang w:val="en-US"/>
              </w:rPr>
            </w:pPr>
            <w:bookmarkStart w:id="11" w:name="_Ref94602486"/>
            <w:r w:rsidRPr="00883DA9">
              <w:rPr>
                <w:rFonts w:ascii="Times New Roman" w:hAnsi="Times New Roman" w:cs="Times New Roman"/>
                <w:lang w:val="en-US"/>
              </w:rPr>
              <w:t>(</w:t>
            </w:r>
            <w:r w:rsidR="00AB3EC2" w:rsidRPr="00883DA9">
              <w:rPr>
                <w:rFonts w:ascii="Times New Roman" w:hAnsi="Times New Roman" w:cs="Times New Roman"/>
                <w:lang w:val="en-US"/>
              </w:rPr>
              <w:t>A</w:t>
            </w:r>
            <w:r w:rsidRPr="00883DA9">
              <w:rPr>
                <w:rFonts w:ascii="Times New Roman" w:hAnsi="Times New Roman" w:cs="Times New Roman"/>
                <w:lang w:val="en-US"/>
              </w:rPr>
              <w:noBreakHyphen/>
            </w:r>
            <w:r w:rsidRPr="00883DA9">
              <w:rPr>
                <w:rFonts w:ascii="Times New Roman" w:hAnsi="Times New Roman" w:cs="Times New Roman"/>
                <w:lang w:val="en-US"/>
              </w:rPr>
              <w:fldChar w:fldCharType="begin"/>
            </w:r>
            <w:r w:rsidRPr="00883DA9">
              <w:rPr>
                <w:rFonts w:ascii="Times New Roman" w:hAnsi="Times New Roman" w:cs="Times New Roman"/>
                <w:lang w:val="en-US"/>
              </w:rPr>
              <w:instrText xml:space="preserve"> SEQ Equazione \* ARABIC \s 1 </w:instrText>
            </w:r>
            <w:r w:rsidRPr="00883DA9">
              <w:rPr>
                <w:rFonts w:ascii="Times New Roman" w:hAnsi="Times New Roman" w:cs="Times New Roman"/>
                <w:lang w:val="en-US"/>
              </w:rPr>
              <w:fldChar w:fldCharType="separate"/>
            </w:r>
            <w:r w:rsidR="003D5D45">
              <w:rPr>
                <w:rFonts w:ascii="Times New Roman" w:hAnsi="Times New Roman" w:cs="Times New Roman"/>
                <w:noProof/>
                <w:lang w:val="en-US"/>
              </w:rPr>
              <w:t>1</w:t>
            </w:r>
            <w:r w:rsidRPr="00883DA9">
              <w:rPr>
                <w:rFonts w:ascii="Times New Roman" w:hAnsi="Times New Roman" w:cs="Times New Roman"/>
                <w:noProof/>
                <w:lang w:val="en-US"/>
              </w:rPr>
              <w:fldChar w:fldCharType="end"/>
            </w:r>
            <w:bookmarkEnd w:id="11"/>
            <w:r w:rsidRPr="00883DA9">
              <w:rPr>
                <w:rFonts w:ascii="Times New Roman" w:hAnsi="Times New Roman" w:cs="Times New Roman"/>
                <w:lang w:val="en-US"/>
              </w:rPr>
              <w:t>)</w:t>
            </w:r>
          </w:p>
        </w:tc>
      </w:tr>
    </w:tbl>
    <w:p w14:paraId="50D0441D" w14:textId="142F07F0" w:rsidR="005D0055" w:rsidRPr="00883DA9" w:rsidRDefault="4189E6E1" w:rsidP="002243E2">
      <w:pPr>
        <w:spacing w:before="240"/>
        <w:jc w:val="both"/>
        <w:rPr>
          <w:rFonts w:ascii="Times New Roman" w:hAnsi="Times New Roman" w:cs="Times New Roman"/>
          <w:lang w:val="en-US"/>
        </w:rPr>
      </w:pPr>
      <w:r w:rsidRPr="00883DA9">
        <w:rPr>
          <w:rFonts w:ascii="Times New Roman" w:hAnsi="Times New Roman" w:cs="Times New Roman"/>
          <w:lang w:val="en-US"/>
        </w:rPr>
        <w:t>Were</w:t>
      </w:r>
      <w:r w:rsidR="005D0055" w:rsidRPr="00883DA9">
        <w:rPr>
          <w:rFonts w:ascii="Times New Roman"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 xml:space="preserve"> represents the rate of change of </w:t>
      </w:r>
      <w:r w:rsidR="00605603">
        <w:rPr>
          <w:rFonts w:ascii="Times New Roman" w:hAnsi="Times New Roman" w:cs="Times New Roman"/>
          <w:lang w:val="en-US"/>
        </w:rPr>
        <w:t>pressure</w:t>
      </w:r>
      <w:r w:rsidR="005D0055" w:rsidRPr="00883DA9">
        <w:rPr>
          <w:rFonts w:ascii="Times New Roman" w:hAnsi="Times New Roman" w:cs="Times New Roman"/>
          <w:lang w:val="en-US"/>
        </w:rPr>
        <w:t xml:space="preserve"> with respect to </w:t>
      </w:r>
      <w:r w:rsidR="00605603">
        <w:rPr>
          <w:rFonts w:ascii="Times New Roman" w:hAnsi="Times New Roman" w:cs="Times New Roman"/>
          <w:lang w:val="en-US"/>
        </w:rPr>
        <w:t>density</w:t>
      </w:r>
      <w:r w:rsidR="005D0055" w:rsidRPr="00883DA9">
        <w:rPr>
          <w:rFonts w:ascii="Times New Roman" w:hAnsi="Times New Roman" w:cs="Times New Roman"/>
          <w:lang w:val="en-US"/>
        </w:rPr>
        <w:t xml:space="preserve"> along a </w:t>
      </w:r>
      <w:r w:rsidR="005D0055" w:rsidRPr="00883DA9">
        <w:rPr>
          <w:rFonts w:ascii="Times New Roman" w:hAnsi="Times New Roman" w:cs="Times New Roman"/>
          <w:i/>
          <w:iCs/>
          <w:lang w:val="en-US"/>
        </w:rPr>
        <w:t>streamline</w:t>
      </w:r>
      <w:r w:rsidR="005D0055" w:rsidRPr="00883DA9">
        <w:rPr>
          <w:rFonts w:ascii="Times New Roman" w:hAnsi="Times New Roman" w:cs="Times New Roman"/>
          <w:lang w:val="en-US"/>
        </w:rPr>
        <w:t xml:space="preserve"> in the well</w:t>
      </w:r>
      <w:r w:rsidR="00CB0BCE">
        <w:rPr>
          <w:rFonts w:ascii="Times New Roman" w:hAnsi="Times New Roman" w:cs="Times New Roman"/>
          <w:lang w:val="en-US"/>
        </w:rPr>
        <w:t xml:space="preserve">, hence considering </w:t>
      </w:r>
      <w:r w:rsidR="003C1A95">
        <w:rPr>
          <w:rFonts w:ascii="Times New Roman" w:hAnsi="Times New Roman" w:cs="Times New Roman"/>
          <w:lang w:val="en-US"/>
        </w:rPr>
        <w:t>the</w:t>
      </w:r>
      <w:r w:rsidR="00CB0BCE">
        <w:rPr>
          <w:rFonts w:ascii="Times New Roman" w:hAnsi="Times New Roman" w:cs="Times New Roman"/>
          <w:lang w:val="en-US"/>
        </w:rPr>
        <w:t xml:space="preserve"> enthalpy variation defined in </w:t>
      </w:r>
      <w:r w:rsidR="002A5915">
        <w:rPr>
          <w:rFonts w:ascii="Times New Roman" w:hAnsi="Times New Roman" w:cs="Times New Roman"/>
          <w:lang w:val="en-US"/>
        </w:rPr>
        <w:t>equation (2-2)</w:t>
      </w:r>
      <w:r w:rsidR="005D0055" w:rsidRPr="00883DA9">
        <w:rPr>
          <w:rFonts w:ascii="Times New Roman" w:hAnsi="Times New Roman" w:cs="Times New Roman"/>
          <w:lang w:val="en-US"/>
        </w:rPr>
        <w:t xml:space="preserve">. The evaluation procedure of this parameter is the key </w:t>
      </w:r>
      <w:r w:rsidR="00AB3EC2" w:rsidRPr="00883DA9">
        <w:rPr>
          <w:rFonts w:ascii="Times New Roman" w:hAnsi="Times New Roman" w:cs="Times New Roman"/>
          <w:lang w:val="en-US"/>
        </w:rPr>
        <w:t>to</w:t>
      </w:r>
      <w:r w:rsidR="005D0055" w:rsidRPr="00883DA9">
        <w:rPr>
          <w:rFonts w:ascii="Times New Roman" w:hAnsi="Times New Roman" w:cs="Times New Roman"/>
          <w:lang w:val="en-US"/>
        </w:rPr>
        <w:t xml:space="preserve"> the calculation process and will be described in the following</w:t>
      </w:r>
      <w:r w:rsidR="006F7926">
        <w:rPr>
          <w:rFonts w:ascii="Times New Roman" w:hAnsi="Times New Roman" w:cs="Times New Roman"/>
          <w:lang w:val="en-US"/>
        </w:rPr>
        <w:t>:</w:t>
      </w:r>
    </w:p>
    <w:p w14:paraId="60D1F668" w14:textId="0F737D2D"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 xml:space="preserve">Substituting </w:t>
      </w:r>
      <w:r w:rsidR="00BF72C0" w:rsidRPr="00883DA9">
        <w:rPr>
          <w:rFonts w:ascii="Times New Roman" w:hAnsi="Times New Roman" w:cs="Times New Roman"/>
          <w:lang w:val="en-US"/>
        </w:rPr>
        <w:t>equation (A-1)</w:t>
      </w:r>
      <w:r w:rsidRPr="00883DA9">
        <w:rPr>
          <w:rFonts w:ascii="Times New Roman" w:hAnsi="Times New Roman" w:cs="Times New Roman"/>
          <w:lang w:val="en-US"/>
        </w:rPr>
        <w:t xml:space="preserve"> in </w:t>
      </w:r>
      <w:r w:rsidR="00810A36" w:rsidRPr="00883DA9">
        <w:rPr>
          <w:rFonts w:ascii="Times New Roman" w:hAnsi="Times New Roman" w:cs="Times New Roman"/>
          <w:lang w:val="en-US"/>
        </w:rPr>
        <w:t>the momentum equation</w:t>
      </w:r>
      <w:r w:rsidRPr="00883DA9">
        <w:rPr>
          <w:rFonts w:ascii="Times New Roman" w:hAnsi="Times New Roman" w:cs="Times New Roman"/>
          <w:lang w:val="en-US"/>
        </w:rPr>
        <w:t xml:space="preserve"> gives:  </w:t>
      </w:r>
    </w:p>
    <w:tbl>
      <w:tblPr>
        <w:tblStyle w:val="Grigliatabella"/>
        <w:tblW w:w="10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778"/>
      </w:tblGrid>
      <w:tr w:rsidR="005D0055" w:rsidRPr="00883DA9" w14:paraId="592CC6F1" w14:textId="77777777" w:rsidTr="00587D73">
        <w:trPr>
          <w:trHeight w:val="710"/>
        </w:trPr>
        <w:tc>
          <w:tcPr>
            <w:tcW w:w="8643" w:type="dxa"/>
            <w:vAlign w:val="center"/>
          </w:tcPr>
          <w:p w14:paraId="71E6E6DE" w14:textId="22E2C23C" w:rsidR="005D0055" w:rsidRPr="00883DA9" w:rsidRDefault="00F16E79">
            <w:pPr>
              <w:jc w:val="center"/>
              <w:rPr>
                <w:rFonts w:ascii="Times New Roman" w:hAnsi="Times New Roman" w:cs="Times New Roman"/>
                <w:lang w:val="en-US"/>
              </w:rPr>
            </w:pPr>
            <m:oMath>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1-</m:t>
                  </m:r>
                  <m:f>
                    <m:fPr>
                      <m:type m:val="skw"/>
                      <m:ctrlPr>
                        <w:rPr>
                          <w:rFonts w:ascii="Cambria Math" w:hAnsi="Cambria Math" w:cs="Times New Roman"/>
                          <w:i/>
                          <w:lang w:val="en-US"/>
                        </w:rPr>
                      </m:ctrlPr>
                    </m:fPr>
                    <m:num>
                      <m:r>
                        <w:rPr>
                          <w:rFonts w:ascii="Cambria Math" w:hAnsi="Cambria Math" w:cs="Times New Roman"/>
                          <w:lang w:val="en-US"/>
                        </w:rPr>
                        <m:t xml:space="preserve">(p- </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den>
                  </m:f>
                </m:den>
              </m:f>
              <m:r>
                <w:rPr>
                  <w:rFonts w:ascii="Cambria Math" w:hAnsi="Cambria Math" w:cs="Times New Roman"/>
                  <w:lang w:val="en-US"/>
                </w:rPr>
                <m:t xml:space="preserve">dp= - </m:t>
              </m:r>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r>
                <w:rPr>
                  <w:rFonts w:ascii="Cambria Math" w:hAnsi="Cambria Math" w:cs="Times New Roman"/>
                  <w:lang w:val="en-US"/>
                </w:rPr>
                <m:t>gdz</m:t>
              </m:r>
            </m:oMath>
            <w:r w:rsidR="005D0055" w:rsidRPr="00883DA9">
              <w:rPr>
                <w:rFonts w:ascii="Times New Roman" w:hAnsi="Times New Roman" w:cs="Times New Roman"/>
                <w:lang w:val="en-US"/>
              </w:rPr>
              <w:t xml:space="preserve"> </w:t>
            </w:r>
          </w:p>
        </w:tc>
        <w:tc>
          <w:tcPr>
            <w:tcW w:w="1778" w:type="dxa"/>
            <w:vAlign w:val="center"/>
          </w:tcPr>
          <w:p w14:paraId="4233D2DA" w14:textId="00562F0D" w:rsidR="005D0055" w:rsidRPr="00883DA9" w:rsidRDefault="005D0055">
            <w:pPr>
              <w:jc w:val="center"/>
              <w:rPr>
                <w:rFonts w:ascii="Times New Roman" w:hAnsi="Times New Roman" w:cs="Times New Roman"/>
                <w:lang w:val="en-US"/>
              </w:rPr>
            </w:pPr>
            <w:bookmarkStart w:id="12" w:name="_Ref94551443"/>
            <w:r w:rsidRPr="00883DA9">
              <w:rPr>
                <w:rFonts w:ascii="Times New Roman" w:hAnsi="Times New Roman" w:cs="Times New Roman"/>
                <w:lang w:val="en-US"/>
              </w:rPr>
              <w:t>(</w:t>
            </w:r>
            <w:r w:rsidR="00AB3EC2" w:rsidRPr="00883DA9">
              <w:rPr>
                <w:rFonts w:ascii="Times New Roman" w:hAnsi="Times New Roman" w:cs="Times New Roman"/>
                <w:lang w:val="en-US"/>
              </w:rPr>
              <w:t>A</w:t>
            </w:r>
            <w:r w:rsidRPr="00883DA9">
              <w:rPr>
                <w:rFonts w:ascii="Times New Roman" w:hAnsi="Times New Roman" w:cs="Times New Roman"/>
                <w:lang w:val="en-US"/>
              </w:rPr>
              <w:noBreakHyphen/>
            </w:r>
            <w:r w:rsidRPr="00883DA9">
              <w:rPr>
                <w:rFonts w:ascii="Times New Roman" w:hAnsi="Times New Roman" w:cs="Times New Roman"/>
                <w:lang w:val="en-US"/>
              </w:rPr>
              <w:fldChar w:fldCharType="begin"/>
            </w:r>
            <w:r w:rsidRPr="00883DA9">
              <w:rPr>
                <w:rFonts w:ascii="Times New Roman" w:hAnsi="Times New Roman" w:cs="Times New Roman"/>
                <w:lang w:val="en-US"/>
              </w:rPr>
              <w:instrText xml:space="preserve"> SEQ Equazione \* ARABIC \s 1 </w:instrText>
            </w:r>
            <w:r w:rsidRPr="00883DA9">
              <w:rPr>
                <w:rFonts w:ascii="Times New Roman" w:hAnsi="Times New Roman" w:cs="Times New Roman"/>
                <w:lang w:val="en-US"/>
              </w:rPr>
              <w:fldChar w:fldCharType="separate"/>
            </w:r>
            <w:r w:rsidR="003D5D45">
              <w:rPr>
                <w:rFonts w:ascii="Times New Roman" w:hAnsi="Times New Roman" w:cs="Times New Roman"/>
                <w:noProof/>
                <w:lang w:val="en-US"/>
              </w:rPr>
              <w:t>2</w:t>
            </w:r>
            <w:r w:rsidRPr="00883DA9">
              <w:rPr>
                <w:rFonts w:ascii="Times New Roman" w:hAnsi="Times New Roman" w:cs="Times New Roman"/>
                <w:noProof/>
                <w:lang w:val="en-US"/>
              </w:rPr>
              <w:fldChar w:fldCharType="end"/>
            </w:r>
            <w:bookmarkEnd w:id="12"/>
            <w:r w:rsidRPr="00883DA9">
              <w:rPr>
                <w:rFonts w:ascii="Times New Roman" w:hAnsi="Times New Roman" w:cs="Times New Roman"/>
                <w:lang w:val="en-US"/>
              </w:rPr>
              <w:t>)</w:t>
            </w:r>
          </w:p>
        </w:tc>
      </w:tr>
    </w:tbl>
    <w:p w14:paraId="25D8EBE9" w14:textId="1DD8388E"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Integrating both side</w:t>
      </w:r>
      <w:r w:rsidR="00AB3EC2" w:rsidRPr="00883DA9">
        <w:rPr>
          <w:rFonts w:ascii="Times New Roman" w:hAnsi="Times New Roman" w:cs="Times New Roman"/>
          <w:lang w:val="en-US"/>
        </w:rPr>
        <w:t>s</w:t>
      </w:r>
      <w:r w:rsidRPr="00883DA9">
        <w:rPr>
          <w:rFonts w:ascii="Times New Roman" w:hAnsi="Times New Roman" w:cs="Times New Roman"/>
          <w:lang w:val="en-US"/>
        </w:rPr>
        <w:t xml:space="preserve"> between the two side</w:t>
      </w:r>
      <w:r w:rsidR="00AB3EC2" w:rsidRPr="00883DA9">
        <w:rPr>
          <w:rFonts w:ascii="Times New Roman" w:hAnsi="Times New Roman" w:cs="Times New Roman"/>
          <w:lang w:val="en-US"/>
        </w:rPr>
        <w:t>s</w:t>
      </w:r>
      <w:r w:rsidRPr="00883DA9">
        <w:rPr>
          <w:rFonts w:ascii="Times New Roman" w:hAnsi="Times New Roman" w:cs="Times New Roman"/>
          <w:lang w:val="en-US"/>
        </w:rPr>
        <w:t xml:space="preserve"> of the well:</w:t>
      </w:r>
    </w:p>
    <w:tbl>
      <w:tblPr>
        <w:tblStyle w:val="Grigliatabella"/>
        <w:tblW w:w="104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1780"/>
      </w:tblGrid>
      <w:tr w:rsidR="005D0055" w:rsidRPr="00883DA9" w14:paraId="66FB1831" w14:textId="77777777" w:rsidTr="0009181B">
        <w:trPr>
          <w:trHeight w:val="796"/>
        </w:trPr>
        <w:tc>
          <w:tcPr>
            <w:tcW w:w="8626" w:type="dxa"/>
            <w:vAlign w:val="center"/>
          </w:tcPr>
          <w:p w14:paraId="0DDF13C1" w14:textId="5B8CA241" w:rsidR="005D0055" w:rsidRPr="00883DA9" w:rsidRDefault="00F16E79">
            <w:pPr>
              <w:jc w:val="center"/>
              <w:rPr>
                <w:rFonts w:ascii="Times New Roman" w:hAnsi="Times New Roman" w:cs="Times New Roman"/>
                <w:lang w:val="en-US"/>
              </w:rPr>
            </w:pPr>
            <m:oMath>
              <m:func>
                <m:funcPr>
                  <m:ctrlPr>
                    <w:rPr>
                      <w:rFonts w:ascii="Cambria Math" w:hAnsi="Cambria Math" w:cs="Times New Roman"/>
                      <w:i/>
                      <w:lang w:val="en-US"/>
                    </w:rPr>
                  </m:ctrlPr>
                </m:funcPr>
                <m:fNa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r>
                    <m:rPr>
                      <m:sty m:val="p"/>
                    </m:rPr>
                    <w:rPr>
                      <w:rFonts w:ascii="Cambria Math" w:hAnsi="Cambria Math" w:cs="Times New Roman"/>
                      <w:lang w:val="en-US"/>
                    </w:rPr>
                    <m:t>ln</m:t>
                  </m:r>
                </m:fName>
                <m:e>
                  <m:d>
                    <m:dPr>
                      <m:ctrlPr>
                        <w:rPr>
                          <w:rFonts w:ascii="Cambria Math" w:hAnsi="Cambria Math" w:cs="Times New Roman"/>
                          <w:i/>
                          <w:lang w:val="en-US"/>
                        </w:rPr>
                      </m:ctrlPr>
                    </m:dPr>
                    <m:e>
                      <m:r>
                        <w:rPr>
                          <w:rFonts w:ascii="Cambria Math" w:hAnsi="Cambria Math" w:cs="Times New Roman"/>
                          <w:lang w:val="en-US"/>
                        </w:rPr>
                        <m:t>1-</m:t>
                      </m:r>
                      <m:f>
                        <m:fPr>
                          <m:type m:val="skw"/>
                          <m:ctrlPr>
                            <w:rPr>
                              <w:rFonts w:ascii="Cambria Math" w:hAnsi="Cambria Math" w:cs="Times New Roman"/>
                              <w:i/>
                              <w:lang w:val="en-US"/>
                            </w:rPr>
                          </m:ctrlPr>
                        </m:fPr>
                        <m:num>
                          <m:r>
                            <w:rPr>
                              <w:rFonts w:ascii="Cambria Math" w:hAnsi="Cambria Math" w:cs="Times New Roman"/>
                              <w:lang w:val="en-US"/>
                            </w:rPr>
                            <m:t>∆p</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den>
                      </m:f>
                    </m:e>
                  </m:d>
                </m:e>
              </m:func>
              <m:r>
                <w:rPr>
                  <w:rFonts w:ascii="Cambria Math" w:hAnsi="Cambria Math" w:cs="Times New Roman"/>
                  <w:lang w:val="en-US"/>
                </w:rPr>
                <m:t>= -</m:t>
              </m:r>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r>
                <w:rPr>
                  <w:rFonts w:ascii="Cambria Math" w:hAnsi="Cambria Math" w:cs="Times New Roman"/>
                  <w:lang w:val="en-US"/>
                </w:rPr>
                <m:t>g∆z</m:t>
              </m:r>
            </m:oMath>
            <w:r w:rsidR="005D0055" w:rsidRPr="00883DA9">
              <w:rPr>
                <w:rFonts w:ascii="Times New Roman" w:hAnsi="Times New Roman" w:cs="Times New Roman"/>
                <w:lang w:val="en-US"/>
              </w:rPr>
              <w:t xml:space="preserve"> </w:t>
            </w:r>
          </w:p>
        </w:tc>
        <w:tc>
          <w:tcPr>
            <w:tcW w:w="1780" w:type="dxa"/>
            <w:vAlign w:val="center"/>
          </w:tcPr>
          <w:p w14:paraId="420578E1" w14:textId="6F55A368" w:rsidR="005D0055" w:rsidRPr="00883DA9" w:rsidRDefault="005D0055">
            <w:pPr>
              <w:jc w:val="center"/>
              <w:rPr>
                <w:rFonts w:ascii="Times New Roman" w:hAnsi="Times New Roman" w:cs="Times New Roman"/>
                <w:lang w:val="en-US"/>
              </w:rPr>
            </w:pPr>
            <w:r w:rsidRPr="00883DA9">
              <w:rPr>
                <w:rFonts w:ascii="Times New Roman" w:hAnsi="Times New Roman" w:cs="Times New Roman"/>
                <w:lang w:val="en-US"/>
              </w:rPr>
              <w:t>(</w:t>
            </w:r>
            <w:r w:rsidR="00AB3EC2" w:rsidRPr="00883DA9">
              <w:rPr>
                <w:rFonts w:ascii="Times New Roman" w:hAnsi="Times New Roman" w:cs="Times New Roman"/>
                <w:lang w:val="en-US"/>
              </w:rPr>
              <w:t>A</w:t>
            </w:r>
            <w:r w:rsidRPr="00883DA9">
              <w:rPr>
                <w:rFonts w:ascii="Times New Roman" w:hAnsi="Times New Roman" w:cs="Times New Roman"/>
                <w:lang w:val="en-US"/>
              </w:rPr>
              <w:noBreakHyphen/>
            </w:r>
            <w:r w:rsidR="002243E2" w:rsidRPr="00883DA9">
              <w:rPr>
                <w:rFonts w:ascii="Times New Roman" w:hAnsi="Times New Roman" w:cs="Times New Roman"/>
                <w:lang w:val="en-US"/>
              </w:rPr>
              <w:t>3</w:t>
            </w:r>
            <w:r w:rsidRPr="00883DA9">
              <w:rPr>
                <w:rFonts w:ascii="Times New Roman" w:hAnsi="Times New Roman" w:cs="Times New Roman"/>
                <w:lang w:val="en-US"/>
              </w:rPr>
              <w:t>)</w:t>
            </w:r>
          </w:p>
        </w:tc>
      </w:tr>
    </w:tbl>
    <w:p w14:paraId="49DC0271" w14:textId="77777777"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And:</w:t>
      </w:r>
    </w:p>
    <w:tbl>
      <w:tblPr>
        <w:tblStyle w:val="Grigliatabella"/>
        <w:tblW w:w="10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3"/>
        <w:gridCol w:w="1776"/>
      </w:tblGrid>
      <w:tr w:rsidR="005D0055" w:rsidRPr="00883DA9" w14:paraId="1BD89EEC" w14:textId="77777777" w:rsidTr="0009181B">
        <w:trPr>
          <w:trHeight w:val="789"/>
        </w:trPr>
        <w:tc>
          <w:tcPr>
            <w:tcW w:w="8623" w:type="dxa"/>
            <w:vAlign w:val="center"/>
          </w:tcPr>
          <w:p w14:paraId="18567F72" w14:textId="6F88462B" w:rsidR="005D0055" w:rsidRPr="00883DA9" w:rsidRDefault="005D0055">
            <w:pPr>
              <w:jc w:val="center"/>
              <w:rPr>
                <w:rFonts w:ascii="Times New Roman" w:hAnsi="Times New Roman" w:cs="Times New Roman"/>
                <w:lang w:val="en-US"/>
              </w:rPr>
            </w:pPr>
            <m:oMath>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 xml:space="preserve">1- </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g∆z</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den>
                      </m:f>
                    </m:sup>
                  </m:sSup>
                </m:e>
              </m:d>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oMath>
            <w:r w:rsidRPr="00883DA9">
              <w:rPr>
                <w:rFonts w:ascii="Times New Roman" w:hAnsi="Times New Roman" w:cs="Times New Roman"/>
                <w:lang w:val="en-US"/>
              </w:rPr>
              <w:t xml:space="preserve"> </w:t>
            </w:r>
          </w:p>
        </w:tc>
        <w:tc>
          <w:tcPr>
            <w:tcW w:w="1776" w:type="dxa"/>
            <w:vAlign w:val="center"/>
          </w:tcPr>
          <w:p w14:paraId="4963FC73" w14:textId="6FB1BA79" w:rsidR="005D0055" w:rsidRPr="00883DA9" w:rsidRDefault="005D0055">
            <w:pPr>
              <w:jc w:val="center"/>
              <w:rPr>
                <w:rFonts w:ascii="Times New Roman" w:hAnsi="Times New Roman" w:cs="Times New Roman"/>
                <w:lang w:val="en-US"/>
              </w:rPr>
            </w:pPr>
            <w:bookmarkStart w:id="13" w:name="_Ref94603017"/>
            <w:r w:rsidRPr="00883DA9">
              <w:rPr>
                <w:rFonts w:ascii="Times New Roman" w:hAnsi="Times New Roman" w:cs="Times New Roman"/>
                <w:lang w:val="en-US"/>
              </w:rPr>
              <w:t>(</w:t>
            </w:r>
            <w:r w:rsidR="00AB3EC2" w:rsidRPr="00883DA9">
              <w:rPr>
                <w:rFonts w:ascii="Times New Roman" w:hAnsi="Times New Roman" w:cs="Times New Roman"/>
                <w:lang w:val="en-US"/>
              </w:rPr>
              <w:t>A</w:t>
            </w:r>
            <w:r w:rsidRPr="00883DA9">
              <w:rPr>
                <w:rFonts w:ascii="Times New Roman" w:hAnsi="Times New Roman" w:cs="Times New Roman"/>
                <w:lang w:val="en-US"/>
              </w:rPr>
              <w:noBreakHyphen/>
            </w:r>
            <w:bookmarkEnd w:id="13"/>
            <w:r w:rsidR="002243E2" w:rsidRPr="00883DA9">
              <w:rPr>
                <w:rFonts w:ascii="Times New Roman" w:hAnsi="Times New Roman" w:cs="Times New Roman"/>
                <w:lang w:val="en-US"/>
              </w:rPr>
              <w:t>4</w:t>
            </w:r>
            <w:r w:rsidRPr="00883DA9">
              <w:rPr>
                <w:rFonts w:ascii="Times New Roman" w:hAnsi="Times New Roman" w:cs="Times New Roman"/>
                <w:lang w:val="en-US"/>
              </w:rPr>
              <w:t>)</w:t>
            </w:r>
          </w:p>
        </w:tc>
      </w:tr>
    </w:tbl>
    <w:p w14:paraId="605580B9" w14:textId="7E870E98" w:rsidR="005D0055" w:rsidRPr="00883DA9" w:rsidRDefault="007E0B18" w:rsidP="007E0B18">
      <w:pPr>
        <w:pStyle w:val="Titolo3"/>
        <w:numPr>
          <w:ilvl w:val="1"/>
          <w:numId w:val="21"/>
        </w:numPr>
        <w:ind w:hanging="215"/>
        <w:rPr>
          <w:rFonts w:ascii="Times New Roman" w:hAnsi="Times New Roman" w:cs="Times New Roman"/>
          <w:lang w:val="en-US"/>
        </w:rPr>
      </w:pPr>
      <w:r w:rsidRPr="00883DA9">
        <w:rPr>
          <w:rFonts w:ascii="Times New Roman" w:hAnsi="Times New Roman" w:cs="Times New Roman"/>
          <w:lang w:val="en-US"/>
        </w:rPr>
        <w:t xml:space="preserve">Determination of </w:t>
      </w:r>
      <m:oMath>
        <m:sSup>
          <m:sSupPr>
            <m:ctrlPr>
              <w:rPr>
                <w:rFonts w:ascii="Cambria Math" w:hAnsi="Cambria Math" w:cs="Times New Roman"/>
                <w:lang w:val="en-US"/>
              </w:rPr>
            </m:ctrlPr>
          </m:sSupPr>
          <m:e>
            <m:sSub>
              <m:sSubPr>
                <m:ctrlPr>
                  <w:rPr>
                    <w:rFonts w:ascii="Cambria Math" w:hAnsi="Cambria Math" w:cs="Times New Roman"/>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p>
    <w:p w14:paraId="462A8C63" w14:textId="1CD86F9E"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 xml:space="preserve">Equation </w:t>
      </w:r>
      <w:r w:rsidR="00BF72C0" w:rsidRPr="00883DA9">
        <w:rPr>
          <w:rFonts w:ascii="Times New Roman" w:hAnsi="Times New Roman" w:cs="Times New Roman"/>
          <w:lang w:val="en-US"/>
        </w:rPr>
        <w:t>(</w:t>
      </w:r>
      <w:r w:rsidR="00810A36" w:rsidRPr="00883DA9">
        <w:rPr>
          <w:rFonts w:ascii="Times New Roman" w:hAnsi="Times New Roman" w:cs="Times New Roman"/>
          <w:lang w:val="en-US"/>
        </w:rPr>
        <w:t>A-1</w:t>
      </w:r>
      <w:r w:rsidR="00BF72C0" w:rsidRPr="00883DA9">
        <w:rPr>
          <w:rFonts w:ascii="Times New Roman" w:hAnsi="Times New Roman" w:cs="Times New Roman"/>
          <w:lang w:val="en-US"/>
        </w:rPr>
        <w:t>)</w:t>
      </w:r>
      <w:r w:rsidRPr="00883DA9">
        <w:rPr>
          <w:rFonts w:ascii="Times New Roman" w:hAnsi="Times New Roman" w:cs="Times New Roman"/>
          <w:lang w:val="en-US"/>
        </w:rPr>
        <w:t xml:space="preserve"> relates pressure variation with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BF72C0" w:rsidRPr="00883DA9">
        <w:rPr>
          <w:rFonts w:ascii="Times New Roman" w:hAnsi="Times New Roman" w:cs="Times New Roman"/>
          <w:lang w:val="en-US"/>
        </w:rPr>
        <w:t xml:space="preserve"> that can be defined as:</w:t>
      </w:r>
    </w:p>
    <w:tbl>
      <w:tblPr>
        <w:tblStyle w:val="Grigliatabella"/>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0"/>
        <w:gridCol w:w="1744"/>
      </w:tblGrid>
      <w:tr w:rsidR="005D0055" w:rsidRPr="00883DA9" w14:paraId="77762B1D" w14:textId="77777777">
        <w:trPr>
          <w:trHeight w:val="744"/>
        </w:trPr>
        <w:tc>
          <w:tcPr>
            <w:tcW w:w="8680" w:type="dxa"/>
            <w:vAlign w:val="center"/>
          </w:tcPr>
          <w:p w14:paraId="69588967" w14:textId="37A06CA1" w:rsidR="005D0055" w:rsidRPr="00883DA9" w:rsidRDefault="00F16E79">
            <w:pPr>
              <w:jc w:val="center"/>
              <w:rPr>
                <w:rFonts w:ascii="Times New Roman" w:hAnsi="Times New Roman" w:cs="Times New Roman"/>
                <w:lang w:val="en-US"/>
              </w:rPr>
            </w:pPr>
            <m:oMath>
              <m:f>
                <m:fPr>
                  <m:type m:val="skw"/>
                  <m:ctrlPr>
                    <w:rPr>
                      <w:rFonts w:ascii="Cambria Math" w:hAnsi="Cambria Math" w:cs="Times New Roman"/>
                      <w:i/>
                      <w:lang w:val="en-US"/>
                    </w:rPr>
                  </m:ctrlPr>
                </m:fPr>
                <m:num>
                  <m:r>
                    <w:rPr>
                      <w:rFonts w:ascii="Cambria Math" w:hAnsi="Cambria Math" w:cs="Times New Roman"/>
                      <w:lang w:val="en-US"/>
                    </w:rPr>
                    <m:t>1</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den>
              </m:f>
              <m:r>
                <w:rPr>
                  <w:rFonts w:ascii="Cambria Math" w:hAnsi="Cambria Math" w:cs="Times New Roman"/>
                  <w:lang w:val="en-US"/>
                </w:rPr>
                <m:t>=</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dρ</m:t>
                          </m:r>
                        </m:num>
                        <m:den>
                          <m:r>
                            <w:rPr>
                              <w:rFonts w:ascii="Cambria Math" w:hAnsi="Cambria Math" w:cs="Times New Roman"/>
                              <w:lang w:val="en-US"/>
                            </w:rPr>
                            <m:t>dp</m:t>
                          </m:r>
                        </m:den>
                      </m:f>
                    </m:e>
                  </m:d>
                </m:e>
                <m:sub>
                  <m:r>
                    <w:rPr>
                      <w:rFonts w:ascii="Cambria Math" w:hAnsi="Cambria Math" w:cs="Times New Roman"/>
                      <w:lang w:val="en-US"/>
                    </w:rPr>
                    <m:t>str</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∂p</m:t>
                                      </m:r>
                                    </m:den>
                                  </m:f>
                                </m:e>
                              </m:d>
                            </m:e>
                            <m:sub>
                              <m:r>
                                <w:rPr>
                                  <w:rFonts w:ascii="Cambria Math" w:hAnsi="Cambria Math" w:cs="Times New Roman"/>
                                  <w:lang w:val="en-US"/>
                                </w:rPr>
                                <m:t>T</m:t>
                              </m:r>
                            </m:sub>
                          </m:sSub>
                          <m:r>
                            <w:rPr>
                              <w:rFonts w:ascii="Cambria Math" w:hAnsi="Cambria Math" w:cs="Times New Roman"/>
                              <w:lang w:val="en-US"/>
                            </w:rPr>
                            <m:t xml:space="preserve">dp +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∂T</m:t>
                                      </m:r>
                                    </m:den>
                                  </m:f>
                                </m:e>
                              </m:d>
                            </m:e>
                            <m:sub>
                              <m:r>
                                <w:rPr>
                                  <w:rFonts w:ascii="Cambria Math" w:hAnsi="Cambria Math" w:cs="Times New Roman"/>
                                  <w:lang w:val="en-US"/>
                                </w:rPr>
                                <m:t>p</m:t>
                              </m:r>
                            </m:sub>
                          </m:sSub>
                          <m:r>
                            <w:rPr>
                              <w:rFonts w:ascii="Cambria Math" w:hAnsi="Cambria Math" w:cs="Times New Roman"/>
                              <w:lang w:val="en-US"/>
                            </w:rPr>
                            <m:t>dT</m:t>
                          </m:r>
                        </m:num>
                        <m:den>
                          <m:r>
                            <w:rPr>
                              <w:rFonts w:ascii="Cambria Math" w:hAnsi="Cambria Math" w:cs="Times New Roman"/>
                              <w:lang w:val="en-US"/>
                            </w:rPr>
                            <m:t>dp</m:t>
                          </m:r>
                        </m:den>
                      </m:f>
                    </m:e>
                  </m:d>
                </m:e>
                <m:sub>
                  <m:r>
                    <w:rPr>
                      <w:rFonts w:ascii="Cambria Math" w:hAnsi="Cambria Math" w:cs="Times New Roman"/>
                      <w:lang w:val="en-US"/>
                    </w:rPr>
                    <m:t>str</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∂p</m:t>
                          </m:r>
                        </m:den>
                      </m:f>
                    </m:e>
                  </m:d>
                </m:e>
                <m:sub>
                  <m:r>
                    <w:rPr>
                      <w:rFonts w:ascii="Cambria Math" w:hAnsi="Cambria Math" w:cs="Times New Roman"/>
                      <w:lang w:val="en-US"/>
                    </w:rPr>
                    <m:t>T</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∂T</m:t>
                          </m:r>
                        </m:den>
                      </m:f>
                    </m:e>
                  </m:d>
                </m:e>
                <m:sub>
                  <m:r>
                    <w:rPr>
                      <w:rFonts w:ascii="Cambria Math" w:hAnsi="Cambria Math" w:cs="Times New Roman"/>
                      <w:lang w:val="en-US"/>
                    </w:rPr>
                    <m:t>p</m:t>
                  </m:r>
                </m:sub>
              </m:sSub>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dT</m:t>
                          </m:r>
                        </m:num>
                        <m:den>
                          <m:r>
                            <w:rPr>
                              <w:rFonts w:ascii="Cambria Math" w:hAnsi="Cambria Math" w:cs="Times New Roman"/>
                              <w:lang w:val="en-US"/>
                            </w:rPr>
                            <m:t>dp</m:t>
                          </m:r>
                        </m:den>
                      </m:f>
                    </m:e>
                  </m:d>
                </m:e>
                <m:sub>
                  <m:r>
                    <w:rPr>
                      <w:rFonts w:ascii="Cambria Math" w:hAnsi="Cambria Math" w:cs="Times New Roman"/>
                      <w:lang w:val="en-US"/>
                    </w:rPr>
                    <m:t>str</m:t>
                  </m:r>
                </m:sub>
              </m:sSub>
            </m:oMath>
            <w:r w:rsidR="005D0055" w:rsidRPr="00883DA9">
              <w:rPr>
                <w:rFonts w:ascii="Times New Roman" w:hAnsi="Times New Roman" w:cs="Times New Roman"/>
                <w:lang w:val="en-US"/>
              </w:rPr>
              <w:t xml:space="preserve"> </w:t>
            </w:r>
          </w:p>
        </w:tc>
        <w:tc>
          <w:tcPr>
            <w:tcW w:w="1744" w:type="dxa"/>
            <w:vAlign w:val="center"/>
          </w:tcPr>
          <w:p w14:paraId="049C33A6" w14:textId="3F042BFD" w:rsidR="005D0055" w:rsidRPr="00883DA9" w:rsidRDefault="005D0055">
            <w:pPr>
              <w:jc w:val="center"/>
              <w:rPr>
                <w:rFonts w:ascii="Times New Roman" w:hAnsi="Times New Roman" w:cs="Times New Roman"/>
                <w:lang w:val="en-US"/>
              </w:rPr>
            </w:pPr>
            <w:bookmarkStart w:id="14" w:name="_Ref94706433"/>
            <w:r w:rsidRPr="00883DA9">
              <w:rPr>
                <w:rFonts w:ascii="Times New Roman" w:hAnsi="Times New Roman" w:cs="Times New Roman"/>
                <w:lang w:val="en-US"/>
              </w:rPr>
              <w:t>(</w:t>
            </w:r>
            <w:r w:rsidR="007E0B18" w:rsidRPr="00883DA9">
              <w:rPr>
                <w:rFonts w:ascii="Times New Roman" w:hAnsi="Times New Roman" w:cs="Times New Roman"/>
                <w:lang w:val="en-US"/>
              </w:rPr>
              <w:t>A</w:t>
            </w:r>
            <w:r w:rsidRPr="00883DA9">
              <w:rPr>
                <w:rFonts w:ascii="Times New Roman" w:hAnsi="Times New Roman" w:cs="Times New Roman"/>
                <w:lang w:val="en-US"/>
              </w:rPr>
              <w:noBreakHyphen/>
            </w:r>
            <w:bookmarkEnd w:id="14"/>
            <w:r w:rsidR="002243E2" w:rsidRPr="00883DA9">
              <w:rPr>
                <w:rFonts w:ascii="Times New Roman" w:hAnsi="Times New Roman" w:cs="Times New Roman"/>
                <w:lang w:val="en-US"/>
              </w:rPr>
              <w:t>5</w:t>
            </w:r>
            <w:r w:rsidRPr="00883DA9">
              <w:rPr>
                <w:rFonts w:ascii="Times New Roman" w:hAnsi="Times New Roman" w:cs="Times New Roman"/>
                <w:lang w:val="en-US"/>
              </w:rPr>
              <w:t>)</w:t>
            </w:r>
          </w:p>
        </w:tc>
      </w:tr>
    </w:tbl>
    <w:p w14:paraId="0B60E023" w14:textId="32CCC89B" w:rsidR="005D0055" w:rsidRPr="00883DA9" w:rsidRDefault="00BF72C0" w:rsidP="005D0055">
      <w:pPr>
        <w:spacing w:before="240"/>
        <w:rPr>
          <w:rFonts w:ascii="Times New Roman" w:hAnsi="Times New Roman" w:cs="Times New Roman"/>
          <w:lang w:val="en-US"/>
        </w:rPr>
      </w:pPr>
      <w:r w:rsidRPr="00883DA9">
        <w:rPr>
          <w:rFonts w:ascii="Times New Roman" w:hAnsi="Times New Roman" w:cs="Times New Roman"/>
          <w:lang w:val="en-US"/>
        </w:rPr>
        <w:t xml:space="preserve">Where the subscript </w:t>
      </w:r>
      <m:oMath>
        <m:r>
          <w:rPr>
            <w:rFonts w:ascii="Cambria Math" w:hAnsi="Cambria Math" w:cs="Times New Roman"/>
            <w:lang w:val="en-US"/>
          </w:rPr>
          <m:t>str</m:t>
        </m:r>
      </m:oMath>
      <w:r w:rsidRPr="00883DA9">
        <w:rPr>
          <w:rFonts w:ascii="Times New Roman" w:hAnsi="Times New Roman" w:cs="Times New Roman"/>
          <w:lang w:val="en-US"/>
        </w:rPr>
        <w:t xml:space="preserve"> means that the derivative must be evaluate</w:t>
      </w:r>
      <w:r w:rsidR="31474FEF" w:rsidRPr="00883DA9">
        <w:rPr>
          <w:rFonts w:ascii="Times New Roman" w:hAnsi="Times New Roman" w:cs="Times New Roman"/>
          <w:lang w:val="en-US"/>
        </w:rPr>
        <w:t>d</w:t>
      </w:r>
      <w:r w:rsidRPr="00883DA9">
        <w:rPr>
          <w:rFonts w:ascii="Times New Roman" w:hAnsi="Times New Roman" w:cs="Times New Roman"/>
          <w:lang w:val="en-US"/>
        </w:rPr>
        <w:t xml:space="preserve"> along a </w:t>
      </w:r>
      <w:r w:rsidRPr="006929CE">
        <w:rPr>
          <w:rFonts w:ascii="Times New Roman" w:hAnsi="Times New Roman" w:cs="Times New Roman"/>
          <w:i/>
          <w:iCs/>
          <w:lang w:val="en-US"/>
        </w:rPr>
        <w:t>streamline</w:t>
      </w:r>
      <w:r w:rsidRPr="00883DA9">
        <w:rPr>
          <w:rFonts w:ascii="Times New Roman" w:hAnsi="Times New Roman" w:cs="Times New Roman"/>
          <w:lang w:val="en-US"/>
        </w:rPr>
        <w:t xml:space="preserve">. </w:t>
      </w:r>
      <w:r w:rsidR="005D0055" w:rsidRPr="00883DA9">
        <w:rPr>
          <w:rFonts w:ascii="Times New Roman" w:hAnsi="Times New Roman" w:cs="Times New Roman"/>
          <w:lang w:val="en-US"/>
        </w:rPr>
        <w:t xml:space="preserve">According to equations </w:t>
      </w:r>
      <w:r w:rsidR="005D0055" w:rsidRPr="00883DA9">
        <w:rPr>
          <w:rFonts w:ascii="Times New Roman" w:hAnsi="Times New Roman" w:cs="Times New Roman"/>
          <w:lang w:val="en-US"/>
        </w:rPr>
        <w:fldChar w:fldCharType="begin"/>
      </w:r>
      <w:r w:rsidR="005D0055" w:rsidRPr="00883DA9">
        <w:rPr>
          <w:rFonts w:ascii="Times New Roman" w:hAnsi="Times New Roman" w:cs="Times New Roman"/>
          <w:lang w:val="en-US"/>
        </w:rPr>
        <w:instrText xml:space="preserve"> REF _Ref94550881 \h </w:instrText>
      </w:r>
      <w:r w:rsidR="002969BF" w:rsidRPr="00883DA9">
        <w:rPr>
          <w:rFonts w:ascii="Times New Roman" w:hAnsi="Times New Roman" w:cs="Times New Roman"/>
          <w:lang w:val="en-US"/>
        </w:rPr>
        <w:instrText xml:space="preserve"> \* MERGEFORMAT </w:instrText>
      </w:r>
      <w:r w:rsidR="005D0055" w:rsidRPr="00883DA9">
        <w:rPr>
          <w:rFonts w:ascii="Times New Roman" w:hAnsi="Times New Roman" w:cs="Times New Roman"/>
          <w:lang w:val="en-US"/>
        </w:rPr>
      </w:r>
      <w:r w:rsidR="005D0055" w:rsidRPr="00883DA9">
        <w:rPr>
          <w:rFonts w:ascii="Times New Roman" w:hAnsi="Times New Roman" w:cs="Times New Roman"/>
          <w:lang w:val="en-US"/>
        </w:rPr>
        <w:fldChar w:fldCharType="separate"/>
      </w:r>
      <w:r w:rsidR="003D5D45" w:rsidRPr="00883DA9">
        <w:rPr>
          <w:rFonts w:ascii="Times New Roman" w:hAnsi="Times New Roman" w:cs="Times New Roman"/>
          <w:lang w:val="en-US"/>
        </w:rPr>
        <w:t>(</w:t>
      </w:r>
      <w:r w:rsidR="005D0055" w:rsidRPr="00883DA9">
        <w:rPr>
          <w:rFonts w:ascii="Times New Roman" w:hAnsi="Times New Roman" w:cs="Times New Roman"/>
          <w:lang w:val="en-US"/>
        </w:rPr>
        <w:fldChar w:fldCharType="end"/>
      </w:r>
      <w:r w:rsidRPr="00883DA9">
        <w:rPr>
          <w:rFonts w:ascii="Times New Roman" w:hAnsi="Times New Roman" w:cs="Times New Roman"/>
          <w:lang w:val="en-US"/>
        </w:rPr>
        <w:t>2.1</w:t>
      </w:r>
      <w:r w:rsidR="005D0055" w:rsidRPr="00883DA9">
        <w:rPr>
          <w:rFonts w:ascii="Times New Roman" w:hAnsi="Times New Roman" w:cs="Times New Roman"/>
          <w:lang w:val="en-US"/>
        </w:rPr>
        <w:t xml:space="preserve">) and </w:t>
      </w:r>
      <w:r w:rsidR="005D0055" w:rsidRPr="00883DA9">
        <w:rPr>
          <w:rFonts w:ascii="Times New Roman" w:hAnsi="Times New Roman" w:cs="Times New Roman"/>
          <w:lang w:val="en-US"/>
        </w:rPr>
        <w:fldChar w:fldCharType="begin"/>
      </w:r>
      <w:r w:rsidR="005D0055" w:rsidRPr="00883DA9">
        <w:rPr>
          <w:rFonts w:ascii="Times New Roman" w:hAnsi="Times New Roman" w:cs="Times New Roman"/>
          <w:lang w:val="en-US"/>
        </w:rPr>
        <w:instrText xml:space="preserve"> REF _Ref94599172 \h </w:instrText>
      </w:r>
      <w:r w:rsidR="002969BF" w:rsidRPr="00883DA9">
        <w:rPr>
          <w:rFonts w:ascii="Times New Roman" w:hAnsi="Times New Roman" w:cs="Times New Roman"/>
          <w:lang w:val="en-US"/>
        </w:rPr>
        <w:instrText xml:space="preserve"> \* MERGEFORMAT </w:instrText>
      </w:r>
      <w:r w:rsidR="005D0055" w:rsidRPr="00883DA9">
        <w:rPr>
          <w:rFonts w:ascii="Times New Roman" w:hAnsi="Times New Roman" w:cs="Times New Roman"/>
          <w:lang w:val="en-US"/>
        </w:rPr>
      </w:r>
      <w:r w:rsidR="005D0055" w:rsidRPr="00883DA9">
        <w:rPr>
          <w:rFonts w:ascii="Times New Roman" w:hAnsi="Times New Roman" w:cs="Times New Roman"/>
          <w:lang w:val="en-US"/>
        </w:rPr>
        <w:fldChar w:fldCharType="separate"/>
      </w:r>
      <w:r w:rsidR="003D5D45" w:rsidRPr="00883DA9">
        <w:rPr>
          <w:rFonts w:ascii="Times New Roman" w:hAnsi="Times New Roman" w:cs="Times New Roman"/>
          <w:lang w:val="en-US"/>
        </w:rPr>
        <w:t>(</w:t>
      </w:r>
      <w:r w:rsidR="005D0055" w:rsidRPr="00883DA9">
        <w:rPr>
          <w:rFonts w:ascii="Times New Roman" w:hAnsi="Times New Roman" w:cs="Times New Roman"/>
          <w:lang w:val="en-US"/>
        </w:rPr>
        <w:fldChar w:fldCharType="end"/>
      </w:r>
      <w:r w:rsidRPr="00883DA9">
        <w:rPr>
          <w:rFonts w:ascii="Times New Roman" w:hAnsi="Times New Roman" w:cs="Times New Roman"/>
          <w:lang w:val="en-US"/>
        </w:rPr>
        <w:t>2.2</w:t>
      </w:r>
      <w:r w:rsidR="005D0055" w:rsidRPr="00883DA9">
        <w:rPr>
          <w:rFonts w:ascii="Times New Roman" w:hAnsi="Times New Roman" w:cs="Times New Roman"/>
          <w:lang w:val="en-US"/>
        </w:rPr>
        <w:t xml:space="preserve">), a </w:t>
      </w:r>
      <w:r w:rsidR="00FA0FFE" w:rsidRPr="00883DA9">
        <w:rPr>
          <w:rFonts w:ascii="Times New Roman" w:hAnsi="Times New Roman" w:cs="Times New Roman"/>
          <w:lang w:val="en-US"/>
        </w:rPr>
        <w:t>streamline</w:t>
      </w:r>
      <w:r w:rsidR="005D0055" w:rsidRPr="00883DA9">
        <w:rPr>
          <w:rFonts w:ascii="Times New Roman" w:hAnsi="Times New Roman" w:cs="Times New Roman"/>
          <w:lang w:val="en-US"/>
        </w:rPr>
        <w:t xml:space="preserve"> in the well is defined by:</w:t>
      </w:r>
    </w:p>
    <w:tbl>
      <w:tblPr>
        <w:tblStyle w:val="Grigliatabella"/>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0"/>
        <w:gridCol w:w="1744"/>
      </w:tblGrid>
      <w:tr w:rsidR="005D0055" w:rsidRPr="00883DA9" w14:paraId="4E7E0A6B" w14:textId="77777777">
        <w:trPr>
          <w:trHeight w:val="744"/>
        </w:trPr>
        <w:tc>
          <w:tcPr>
            <w:tcW w:w="8680" w:type="dxa"/>
            <w:vAlign w:val="center"/>
          </w:tcPr>
          <w:p w14:paraId="1E836812" w14:textId="0DA33AD8" w:rsidR="005D0055" w:rsidRPr="00883DA9" w:rsidRDefault="00F16E79">
            <w:pPr>
              <w:jc w:val="center"/>
              <w:rPr>
                <w:rFonts w:ascii="Times New Roman" w:hAnsi="Times New Roman" w:cs="Times New Roman"/>
                <w:lang w:val="en-US"/>
              </w:rPr>
            </w:pP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dh</m:t>
                          </m:r>
                        </m:num>
                        <m:den>
                          <m:r>
                            <w:rPr>
                              <w:rFonts w:ascii="Cambria Math" w:hAnsi="Cambria Math" w:cs="Times New Roman"/>
                              <w:lang w:val="en-US"/>
                            </w:rPr>
                            <m:t>dp</m:t>
                          </m:r>
                        </m:den>
                      </m:f>
                    </m:e>
                  </m:d>
                </m:e>
                <m:sub>
                  <m:r>
                    <w:rPr>
                      <w:rFonts w:ascii="Cambria Math" w:hAnsi="Cambria Math" w:cs="Times New Roman"/>
                      <w:lang w:val="en-US"/>
                    </w:rPr>
                    <m:t>str</m:t>
                  </m:r>
                </m:sub>
              </m:sSub>
              <m:r>
                <w:rPr>
                  <w:rFonts w:ascii="Cambria Math" w:hAnsi="Cambria Math" w:cs="Times New Roman"/>
                  <w:lang w:val="en-US"/>
                </w:rPr>
                <m:t xml:space="preserve">= </m:t>
              </m:r>
              <m:f>
                <m:fPr>
                  <m:ctrlPr>
                    <w:rPr>
                      <w:rFonts w:ascii="Cambria Math" w:hAnsi="Cambria Math" w:cs="Times New Roman"/>
                      <w:i/>
                      <w:lang w:val="en-US"/>
                    </w:rPr>
                  </m:ctrlPr>
                </m:fPr>
                <m:num>
                  <m:d>
                    <m:dPr>
                      <m:ctrlPr>
                        <w:rPr>
                          <w:rFonts w:ascii="Cambria Math" w:hAnsi="Cambria Math" w:cs="Times New Roman"/>
                          <w:i/>
                          <w:lang w:val="en-US"/>
                        </w:rPr>
                      </m:ctrlPr>
                    </m:dPr>
                    <m:e>
                      <m:r>
                        <w:rPr>
                          <w:rFonts w:ascii="Cambria Math" w:hAnsi="Cambria Math" w:cs="Times New Roman"/>
                          <w:lang w:val="en-US"/>
                        </w:rPr>
                        <m:t>d</m:t>
                      </m:r>
                      <m:acc>
                        <m:accPr>
                          <m:chr m:val="̇"/>
                          <m:ctrlPr>
                            <w:rPr>
                              <w:rFonts w:ascii="Cambria Math" w:hAnsi="Cambria Math" w:cs="Times New Roman"/>
                              <w:i/>
                              <w:lang w:val="en-US"/>
                            </w:rPr>
                          </m:ctrlPr>
                        </m:accPr>
                        <m:e>
                          <m:r>
                            <w:rPr>
                              <w:rFonts w:ascii="Cambria Math" w:hAnsi="Cambria Math" w:cs="Times New Roman"/>
                              <w:lang w:val="en-US"/>
                            </w:rPr>
                            <m:t>q</m:t>
                          </m:r>
                        </m:e>
                      </m:acc>
                      <m:r>
                        <w:rPr>
                          <w:rFonts w:ascii="Cambria Math" w:hAnsi="Cambria Math" w:cs="Times New Roman"/>
                          <w:lang w:val="en-US"/>
                        </w:rPr>
                        <m:t>-g</m:t>
                      </m:r>
                    </m:e>
                  </m:d>
                  <m:r>
                    <w:rPr>
                      <w:rFonts w:ascii="Cambria Math" w:hAnsi="Cambria Math" w:cs="Times New Roman"/>
                      <w:lang w:val="en-US"/>
                    </w:rPr>
                    <m:t>dz</m:t>
                  </m:r>
                </m:num>
                <m:den>
                  <m:r>
                    <w:rPr>
                      <w:rFonts w:ascii="Cambria Math" w:hAnsi="Cambria Math" w:cs="Times New Roman"/>
                      <w:lang w:val="en-US"/>
                    </w:rPr>
                    <m:t xml:space="preserve"> - ρgdz</m:t>
                  </m:r>
                </m:den>
              </m:f>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g- d</m:t>
                  </m:r>
                  <m:acc>
                    <m:accPr>
                      <m:chr m:val="̇"/>
                      <m:ctrlPr>
                        <w:rPr>
                          <w:rFonts w:ascii="Cambria Math" w:hAnsi="Cambria Math" w:cs="Times New Roman"/>
                          <w:i/>
                          <w:lang w:val="en-US"/>
                        </w:rPr>
                      </m:ctrlPr>
                    </m:accPr>
                    <m:e>
                      <m:r>
                        <w:rPr>
                          <w:rFonts w:ascii="Cambria Math" w:hAnsi="Cambria Math" w:cs="Times New Roman"/>
                          <w:lang w:val="en-US"/>
                        </w:rPr>
                        <m:t>q</m:t>
                      </m:r>
                    </m:e>
                  </m:acc>
                </m:num>
                <m:den>
                  <m:r>
                    <w:rPr>
                      <w:rFonts w:ascii="Cambria Math" w:hAnsi="Cambria Math" w:cs="Times New Roman"/>
                      <w:lang w:val="en-US"/>
                    </w:rPr>
                    <m:t xml:space="preserve"> ρg</m:t>
                  </m:r>
                </m:den>
              </m:f>
            </m:oMath>
            <w:r w:rsidR="005D0055" w:rsidRPr="00883DA9">
              <w:rPr>
                <w:rFonts w:ascii="Times New Roman" w:hAnsi="Times New Roman" w:cs="Times New Roman"/>
                <w:lang w:val="en-US"/>
              </w:rPr>
              <w:t xml:space="preserve"> </w:t>
            </w:r>
          </w:p>
        </w:tc>
        <w:tc>
          <w:tcPr>
            <w:tcW w:w="1744" w:type="dxa"/>
            <w:vAlign w:val="center"/>
          </w:tcPr>
          <w:p w14:paraId="323C4DB6" w14:textId="2A2C3EEE" w:rsidR="005D0055" w:rsidRPr="00883DA9" w:rsidRDefault="005D0055">
            <w:pPr>
              <w:jc w:val="center"/>
              <w:rPr>
                <w:rFonts w:ascii="Times New Roman" w:hAnsi="Times New Roman" w:cs="Times New Roman"/>
                <w:lang w:val="en-US"/>
              </w:rPr>
            </w:pPr>
            <w:bookmarkStart w:id="15" w:name="_Ref94706445"/>
            <w:r w:rsidRPr="00883DA9">
              <w:rPr>
                <w:rFonts w:ascii="Times New Roman" w:hAnsi="Times New Roman" w:cs="Times New Roman"/>
                <w:lang w:val="en-US"/>
              </w:rPr>
              <w:t>(</w:t>
            </w:r>
            <w:r w:rsidR="007E0B18" w:rsidRPr="00883DA9">
              <w:rPr>
                <w:rFonts w:ascii="Times New Roman" w:hAnsi="Times New Roman" w:cs="Times New Roman"/>
                <w:lang w:val="en-US"/>
              </w:rPr>
              <w:t>A</w:t>
            </w:r>
            <w:r w:rsidRPr="00883DA9">
              <w:rPr>
                <w:rFonts w:ascii="Times New Roman" w:hAnsi="Times New Roman" w:cs="Times New Roman"/>
                <w:lang w:val="en-US"/>
              </w:rPr>
              <w:noBreakHyphen/>
            </w:r>
            <w:bookmarkEnd w:id="15"/>
            <w:r w:rsidR="002243E2" w:rsidRPr="00883DA9">
              <w:rPr>
                <w:rFonts w:ascii="Times New Roman" w:hAnsi="Times New Roman" w:cs="Times New Roman"/>
                <w:lang w:val="en-US"/>
              </w:rPr>
              <w:t>6</w:t>
            </w:r>
            <w:r w:rsidRPr="00883DA9">
              <w:rPr>
                <w:rFonts w:ascii="Times New Roman" w:hAnsi="Times New Roman" w:cs="Times New Roman"/>
                <w:lang w:val="en-US"/>
              </w:rPr>
              <w:t>)</w:t>
            </w:r>
          </w:p>
        </w:tc>
      </w:tr>
    </w:tbl>
    <w:p w14:paraId="546299C4" w14:textId="77777777"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Hence, considering that:</w:t>
      </w:r>
    </w:p>
    <w:tbl>
      <w:tblPr>
        <w:tblStyle w:val="Grigliatabella"/>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0"/>
        <w:gridCol w:w="1744"/>
      </w:tblGrid>
      <w:tr w:rsidR="005D0055" w:rsidRPr="00883DA9" w14:paraId="7C8E0C21" w14:textId="77777777">
        <w:trPr>
          <w:trHeight w:val="744"/>
        </w:trPr>
        <w:tc>
          <w:tcPr>
            <w:tcW w:w="8680" w:type="dxa"/>
            <w:vAlign w:val="center"/>
          </w:tcPr>
          <w:p w14:paraId="65B1C772" w14:textId="71CF6828" w:rsidR="005D0055" w:rsidRPr="00883DA9" w:rsidRDefault="00F16E79">
            <w:pPr>
              <w:jc w:val="center"/>
              <w:rPr>
                <w:rFonts w:ascii="Times New Roman" w:hAnsi="Times New Roman" w:cs="Times New Roman"/>
                <w:lang w:val="en-US"/>
              </w:rPr>
            </w:pP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dh</m:t>
                          </m:r>
                        </m:num>
                        <m:den>
                          <m:r>
                            <w:rPr>
                              <w:rFonts w:ascii="Cambria Math" w:hAnsi="Cambria Math" w:cs="Times New Roman"/>
                              <w:lang w:val="en-US"/>
                            </w:rPr>
                            <m:t>dp</m:t>
                          </m:r>
                        </m:den>
                      </m:f>
                    </m:e>
                  </m:d>
                </m:e>
                <m:sub>
                  <m:r>
                    <w:rPr>
                      <w:rFonts w:ascii="Cambria Math" w:hAnsi="Cambria Math" w:cs="Times New Roman"/>
                      <w:lang w:val="en-US"/>
                    </w:rPr>
                    <m:t>str</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∂p</m:t>
                                      </m:r>
                                    </m:den>
                                  </m:f>
                                </m:e>
                              </m:d>
                            </m:e>
                            <m:sub>
                              <m:r>
                                <w:rPr>
                                  <w:rFonts w:ascii="Cambria Math" w:hAnsi="Cambria Math" w:cs="Times New Roman"/>
                                  <w:lang w:val="en-US"/>
                                </w:rPr>
                                <m:t>T</m:t>
                              </m:r>
                            </m:sub>
                          </m:sSub>
                          <m:r>
                            <w:rPr>
                              <w:rFonts w:ascii="Cambria Math" w:hAnsi="Cambria Math" w:cs="Times New Roman"/>
                              <w:lang w:val="en-US"/>
                            </w:rPr>
                            <m:t xml:space="preserve">dp +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∂T</m:t>
                                      </m:r>
                                    </m:den>
                                  </m:f>
                                </m:e>
                              </m:d>
                            </m:e>
                            <m:sub>
                              <m:r>
                                <w:rPr>
                                  <w:rFonts w:ascii="Cambria Math" w:hAnsi="Cambria Math" w:cs="Times New Roman"/>
                                  <w:lang w:val="en-US"/>
                                </w:rPr>
                                <m:t>p</m:t>
                              </m:r>
                            </m:sub>
                          </m:sSub>
                          <m:r>
                            <w:rPr>
                              <w:rFonts w:ascii="Cambria Math" w:hAnsi="Cambria Math" w:cs="Times New Roman"/>
                              <w:lang w:val="en-US"/>
                            </w:rPr>
                            <m:t>dT</m:t>
                          </m:r>
                        </m:num>
                        <m:den>
                          <m:r>
                            <w:rPr>
                              <w:rFonts w:ascii="Cambria Math" w:hAnsi="Cambria Math" w:cs="Times New Roman"/>
                              <w:lang w:val="en-US"/>
                            </w:rPr>
                            <m:t>dp</m:t>
                          </m:r>
                        </m:den>
                      </m:f>
                    </m:e>
                  </m:d>
                </m:e>
                <m:sub>
                  <m:r>
                    <w:rPr>
                      <w:rFonts w:ascii="Cambria Math" w:hAnsi="Cambria Math" w:cs="Times New Roman"/>
                      <w:lang w:val="en-US"/>
                    </w:rPr>
                    <m:t>str</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∂p</m:t>
                          </m:r>
                        </m:den>
                      </m:f>
                    </m:e>
                  </m:d>
                </m:e>
                <m:sub>
                  <m:r>
                    <w:rPr>
                      <w:rFonts w:ascii="Cambria Math" w:hAnsi="Cambria Math" w:cs="Times New Roman"/>
                      <w:lang w:val="en-US"/>
                    </w:rPr>
                    <m:t>T</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∂T</m:t>
                          </m:r>
                        </m:den>
                      </m:f>
                    </m:e>
                  </m:d>
                </m:e>
                <m:sub>
                  <m:r>
                    <w:rPr>
                      <w:rFonts w:ascii="Cambria Math" w:hAnsi="Cambria Math" w:cs="Times New Roman"/>
                      <w:lang w:val="en-US"/>
                    </w:rPr>
                    <m:t>p</m:t>
                  </m:r>
                </m:sub>
              </m:sSub>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dT</m:t>
                          </m:r>
                        </m:num>
                        <m:den>
                          <m:r>
                            <w:rPr>
                              <w:rFonts w:ascii="Cambria Math" w:hAnsi="Cambria Math" w:cs="Times New Roman"/>
                              <w:lang w:val="en-US"/>
                            </w:rPr>
                            <m:t>dp</m:t>
                          </m:r>
                        </m:den>
                      </m:f>
                    </m:e>
                  </m:d>
                </m:e>
                <m:sub>
                  <m:r>
                    <w:rPr>
                      <w:rFonts w:ascii="Cambria Math" w:hAnsi="Cambria Math" w:cs="Times New Roman"/>
                      <w:lang w:val="en-US"/>
                    </w:rPr>
                    <m:t>str</m:t>
                  </m:r>
                </m:sub>
              </m:sSub>
            </m:oMath>
            <w:r w:rsidR="005D0055" w:rsidRPr="00883DA9">
              <w:rPr>
                <w:rFonts w:ascii="Times New Roman" w:hAnsi="Times New Roman" w:cs="Times New Roman"/>
                <w:lang w:val="en-US"/>
              </w:rPr>
              <w:t xml:space="preserve"> </w:t>
            </w:r>
          </w:p>
        </w:tc>
        <w:tc>
          <w:tcPr>
            <w:tcW w:w="1744" w:type="dxa"/>
            <w:vAlign w:val="center"/>
          </w:tcPr>
          <w:p w14:paraId="703D590C" w14:textId="35ADF659" w:rsidR="005D0055" w:rsidRPr="00883DA9" w:rsidRDefault="005D0055">
            <w:pPr>
              <w:jc w:val="center"/>
              <w:rPr>
                <w:rFonts w:ascii="Times New Roman" w:hAnsi="Times New Roman" w:cs="Times New Roman"/>
                <w:lang w:val="en-US"/>
              </w:rPr>
            </w:pPr>
            <w:bookmarkStart w:id="16" w:name="_Ref94706439"/>
            <w:r w:rsidRPr="00883DA9">
              <w:rPr>
                <w:rFonts w:ascii="Times New Roman" w:hAnsi="Times New Roman" w:cs="Times New Roman"/>
                <w:lang w:val="en-US"/>
              </w:rPr>
              <w:t>(</w:t>
            </w:r>
            <w:r w:rsidR="007E0B18" w:rsidRPr="00883DA9">
              <w:rPr>
                <w:rFonts w:ascii="Times New Roman" w:hAnsi="Times New Roman" w:cs="Times New Roman"/>
                <w:lang w:val="en-US"/>
              </w:rPr>
              <w:t>A</w:t>
            </w:r>
            <w:r w:rsidRPr="00883DA9">
              <w:rPr>
                <w:rFonts w:ascii="Times New Roman" w:hAnsi="Times New Roman" w:cs="Times New Roman"/>
                <w:lang w:val="en-US"/>
              </w:rPr>
              <w:noBreakHyphen/>
            </w:r>
            <w:bookmarkEnd w:id="16"/>
            <w:r w:rsidR="002243E2" w:rsidRPr="00883DA9">
              <w:rPr>
                <w:rFonts w:ascii="Times New Roman" w:hAnsi="Times New Roman" w:cs="Times New Roman"/>
                <w:lang w:val="en-US"/>
              </w:rPr>
              <w:t>7</w:t>
            </w:r>
            <w:r w:rsidRPr="00883DA9">
              <w:rPr>
                <w:rFonts w:ascii="Times New Roman" w:hAnsi="Times New Roman" w:cs="Times New Roman"/>
                <w:lang w:val="en-US"/>
              </w:rPr>
              <w:t>)</w:t>
            </w:r>
          </w:p>
        </w:tc>
      </w:tr>
    </w:tbl>
    <w:p w14:paraId="7074480B" w14:textId="19825920"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 xml:space="preserve">And rearranging equations </w:t>
      </w:r>
      <w:r w:rsidR="00BF72C0" w:rsidRPr="00883DA9">
        <w:rPr>
          <w:rFonts w:ascii="Times New Roman" w:hAnsi="Times New Roman" w:cs="Times New Roman"/>
          <w:lang w:val="en-US"/>
        </w:rPr>
        <w:t>(A-5</w:t>
      </w:r>
      <w:r w:rsidRPr="00883DA9">
        <w:rPr>
          <w:rFonts w:ascii="Times New Roman" w:hAnsi="Times New Roman" w:cs="Times New Roman"/>
          <w:lang w:val="en-US"/>
        </w:rPr>
        <w:t xml:space="preserve">), </w:t>
      </w:r>
      <w:r w:rsidR="00BF72C0" w:rsidRPr="00883DA9">
        <w:rPr>
          <w:rFonts w:ascii="Times New Roman" w:hAnsi="Times New Roman" w:cs="Times New Roman"/>
          <w:lang w:val="en-US"/>
        </w:rPr>
        <w:t>(A-6)</w:t>
      </w:r>
      <w:r w:rsidR="007E0B18" w:rsidRPr="00883DA9">
        <w:rPr>
          <w:rFonts w:ascii="Times New Roman" w:hAnsi="Times New Roman" w:cs="Times New Roman"/>
          <w:lang w:val="en-US"/>
        </w:rPr>
        <w:t>,</w:t>
      </w:r>
      <w:r w:rsidRPr="00883DA9">
        <w:rPr>
          <w:rFonts w:ascii="Times New Roman" w:hAnsi="Times New Roman" w:cs="Times New Roman"/>
          <w:lang w:val="en-US"/>
        </w:rPr>
        <w:t xml:space="preserve"> and </w:t>
      </w:r>
      <w:r w:rsidR="00BF72C0" w:rsidRPr="00883DA9">
        <w:rPr>
          <w:rFonts w:ascii="Times New Roman" w:hAnsi="Times New Roman" w:cs="Times New Roman"/>
          <w:lang w:val="en-US"/>
        </w:rPr>
        <w:t>(A-7)</w:t>
      </w:r>
      <w:r w:rsidRPr="00883DA9">
        <w:rPr>
          <w:rFonts w:ascii="Times New Roman" w:hAnsi="Times New Roman" w:cs="Times New Roman"/>
          <w:lang w:val="en-US"/>
        </w:rPr>
        <w:t xml:space="preserve">, we can obtain a formula for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Pr="00883DA9">
        <w:rPr>
          <w:rFonts w:ascii="Times New Roman" w:hAnsi="Times New Roman" w:cs="Times New Roman"/>
          <w:lang w:val="en-US"/>
        </w:rPr>
        <w:t>:</w:t>
      </w:r>
    </w:p>
    <w:tbl>
      <w:tblPr>
        <w:tblStyle w:val="Grigliatabella"/>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0"/>
        <w:gridCol w:w="1744"/>
      </w:tblGrid>
      <w:tr w:rsidR="005D0055" w:rsidRPr="00883DA9" w14:paraId="03C3A3B2" w14:textId="77777777">
        <w:trPr>
          <w:trHeight w:val="744"/>
        </w:trPr>
        <w:tc>
          <w:tcPr>
            <w:tcW w:w="8680" w:type="dxa"/>
            <w:vAlign w:val="center"/>
          </w:tcPr>
          <w:p w14:paraId="37FCCA27" w14:textId="68B8E304" w:rsidR="005D0055" w:rsidRPr="00883DA9" w:rsidRDefault="00F16E79">
            <w:pPr>
              <w:jc w:val="center"/>
              <w:rPr>
                <w:rFonts w:ascii="Times New Roman" w:hAnsi="Times New Roman" w:cs="Times New Roman"/>
                <w:lang w:val="en-US"/>
              </w:rPr>
            </w:pPr>
            <m:oMath>
              <m:f>
                <m:fPr>
                  <m:type m:val="skw"/>
                  <m:ctrlPr>
                    <w:rPr>
                      <w:rFonts w:ascii="Cambria Math" w:hAnsi="Cambria Math" w:cs="Times New Roman"/>
                      <w:i/>
                      <w:lang w:val="en-US"/>
                    </w:rPr>
                  </m:ctrlPr>
                </m:fPr>
                <m:num>
                  <m:r>
                    <w:rPr>
                      <w:rFonts w:ascii="Cambria Math" w:hAnsi="Cambria Math" w:cs="Times New Roman"/>
                      <w:lang w:val="en-US"/>
                    </w:rPr>
                    <m:t>1</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den>
              </m:f>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∂p</m:t>
                          </m:r>
                        </m:den>
                      </m:f>
                    </m:e>
                  </m:d>
                </m:e>
                <m:sub>
                  <m:r>
                    <w:rPr>
                      <w:rFonts w:ascii="Cambria Math" w:hAnsi="Cambria Math" w:cs="Times New Roman"/>
                      <w:lang w:val="en-US"/>
                    </w:rPr>
                    <m:t>T</m:t>
                  </m:r>
                </m:sub>
              </m:sSub>
              <m:r>
                <w:rPr>
                  <w:rFonts w:ascii="Cambria Math" w:hAnsi="Cambria Math" w:cs="Times New Roman"/>
                  <w:lang w:val="en-US"/>
                </w:rPr>
                <m:t xml:space="preserve">+ </m:t>
              </m:r>
              <m:f>
                <m:fPr>
                  <m:type m:val="skw"/>
                  <m:ctrlPr>
                    <w:rPr>
                      <w:rFonts w:ascii="Cambria Math" w:hAnsi="Cambria Math" w:cs="Times New Roman"/>
                      <w:i/>
                      <w:lang w:val="en-US"/>
                    </w:rPr>
                  </m:ctrlPr>
                </m:fPr>
                <m:num>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∂T</m:t>
                              </m:r>
                            </m:den>
                          </m:f>
                        </m:e>
                      </m:d>
                    </m:e>
                    <m:sub>
                      <m:r>
                        <w:rPr>
                          <w:rFonts w:ascii="Cambria Math" w:hAnsi="Cambria Math" w:cs="Times New Roman"/>
                          <w:lang w:val="en-US"/>
                        </w:rPr>
                        <m:t>p</m:t>
                      </m:r>
                    </m:sub>
                  </m:sSub>
                </m:num>
                <m:den>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∂T</m:t>
                              </m:r>
                            </m:den>
                          </m:f>
                        </m:e>
                      </m:d>
                    </m:e>
                    <m:sub>
                      <m:r>
                        <w:rPr>
                          <w:rFonts w:ascii="Cambria Math" w:hAnsi="Cambria Math" w:cs="Times New Roman"/>
                          <w:lang w:val="en-US"/>
                        </w:rPr>
                        <m:t>p</m:t>
                      </m:r>
                    </m:sub>
                  </m:sSub>
                </m:den>
              </m:f>
              <m:d>
                <m:dPr>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g- d</m:t>
                      </m:r>
                      <m:acc>
                        <m:accPr>
                          <m:chr m:val="̇"/>
                          <m:ctrlPr>
                            <w:rPr>
                              <w:rFonts w:ascii="Cambria Math" w:hAnsi="Cambria Math" w:cs="Times New Roman"/>
                              <w:i/>
                              <w:lang w:val="en-US"/>
                            </w:rPr>
                          </m:ctrlPr>
                        </m:accPr>
                        <m:e>
                          <m:r>
                            <w:rPr>
                              <w:rFonts w:ascii="Cambria Math" w:hAnsi="Cambria Math" w:cs="Times New Roman"/>
                              <w:lang w:val="en-US"/>
                            </w:rPr>
                            <m:t>q</m:t>
                          </m:r>
                        </m:e>
                      </m:acc>
                    </m:num>
                    <m:den>
                      <m:r>
                        <w:rPr>
                          <w:rFonts w:ascii="Cambria Math" w:hAnsi="Cambria Math" w:cs="Times New Roman"/>
                          <w:lang w:val="en-US"/>
                        </w:rPr>
                        <m:t xml:space="preserve"> ρg</m:t>
                      </m:r>
                    </m:den>
                  </m:f>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eqArr>
                                <m:eqArrPr>
                                  <m:ctrlPr>
                                    <w:rPr>
                                      <w:rFonts w:ascii="Cambria Math" w:hAnsi="Cambria Math" w:cs="Times New Roman"/>
                                      <w:i/>
                                      <w:lang w:val="en-US"/>
                                    </w:rPr>
                                  </m:ctrlPr>
                                </m:eqArrPr>
                                <m:e>
                                  <m:r>
                                    <w:rPr>
                                      <w:rFonts w:ascii="Cambria Math" w:hAnsi="Cambria Math" w:cs="Times New Roman"/>
                                      <w:lang w:val="en-US"/>
                                    </w:rPr>
                                    <m:t>∂p7</m:t>
                                  </m:r>
                                </m:e>
                                <m:e>
                                  <m:r>
                                    <w:rPr>
                                      <w:rFonts w:ascii="Cambria Math" w:hAnsi="Cambria Math" w:cs="Times New Roman"/>
                                      <w:lang w:val="en-US"/>
                                    </w:rPr>
                                    <m:t xml:space="preserve"> </m:t>
                                  </m:r>
                                </m:e>
                              </m:eqArr>
                            </m:den>
                          </m:f>
                        </m:e>
                      </m:d>
                    </m:e>
                    <m:sub>
                      <m:r>
                        <w:rPr>
                          <w:rFonts w:ascii="Cambria Math" w:hAnsi="Cambria Math" w:cs="Times New Roman"/>
                          <w:lang w:val="en-US"/>
                        </w:rPr>
                        <m:t>T</m:t>
                      </m:r>
                    </m:sub>
                  </m:sSub>
                </m:e>
              </m:d>
            </m:oMath>
            <w:r w:rsidR="005D0055" w:rsidRPr="00883DA9">
              <w:rPr>
                <w:rFonts w:ascii="Times New Roman" w:hAnsi="Times New Roman" w:cs="Times New Roman"/>
                <w:lang w:val="en-US"/>
              </w:rPr>
              <w:t xml:space="preserve"> </w:t>
            </w:r>
          </w:p>
        </w:tc>
        <w:tc>
          <w:tcPr>
            <w:tcW w:w="1744" w:type="dxa"/>
            <w:vAlign w:val="center"/>
          </w:tcPr>
          <w:p w14:paraId="77E41341" w14:textId="7216A03E" w:rsidR="005D0055" w:rsidRPr="00883DA9" w:rsidRDefault="005D0055">
            <w:pPr>
              <w:jc w:val="center"/>
              <w:rPr>
                <w:rFonts w:ascii="Times New Roman" w:hAnsi="Times New Roman" w:cs="Times New Roman"/>
                <w:lang w:val="en-US"/>
              </w:rPr>
            </w:pPr>
            <w:bookmarkStart w:id="17" w:name="_Ref94706724"/>
            <w:r w:rsidRPr="00883DA9">
              <w:rPr>
                <w:rFonts w:ascii="Times New Roman" w:hAnsi="Times New Roman" w:cs="Times New Roman"/>
                <w:lang w:val="en-US"/>
              </w:rPr>
              <w:t>(</w:t>
            </w:r>
            <w:r w:rsidR="008B41CC" w:rsidRPr="00883DA9">
              <w:rPr>
                <w:rFonts w:ascii="Times New Roman" w:hAnsi="Times New Roman" w:cs="Times New Roman"/>
                <w:lang w:val="en-US"/>
              </w:rPr>
              <w:t>A</w:t>
            </w:r>
            <w:r w:rsidRPr="00883DA9">
              <w:rPr>
                <w:rFonts w:ascii="Times New Roman" w:hAnsi="Times New Roman" w:cs="Times New Roman"/>
                <w:lang w:val="en-US"/>
              </w:rPr>
              <w:noBreakHyphen/>
            </w:r>
            <w:bookmarkEnd w:id="17"/>
            <w:r w:rsidR="002243E2" w:rsidRPr="00883DA9">
              <w:rPr>
                <w:rFonts w:ascii="Times New Roman" w:hAnsi="Times New Roman" w:cs="Times New Roman"/>
                <w:lang w:val="en-US"/>
              </w:rPr>
              <w:t>8</w:t>
            </w:r>
            <w:r w:rsidRPr="00883DA9">
              <w:rPr>
                <w:rFonts w:ascii="Times New Roman" w:hAnsi="Times New Roman" w:cs="Times New Roman"/>
                <w:lang w:val="en-US"/>
              </w:rPr>
              <w:t>)</w:t>
            </w:r>
          </w:p>
        </w:tc>
      </w:tr>
    </w:tbl>
    <w:p w14:paraId="6DA81175" w14:textId="6C9F3A49" w:rsidR="00BF72C0" w:rsidRPr="00883DA9" w:rsidRDefault="00F16E79" w:rsidP="00BF72C0">
      <w:pPr>
        <w:spacing w:before="240"/>
        <w:rPr>
          <w:rFonts w:ascii="Times New Roman" w:hAnsi="Times New Roman" w:cs="Times New Roman"/>
          <w:lang w:val="en-US"/>
        </w:rPr>
      </w:pP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∂p</m:t>
                    </m:r>
                  </m:den>
                </m:f>
              </m:e>
            </m:d>
          </m:e>
          <m:sub>
            <m:r>
              <w:rPr>
                <w:rFonts w:ascii="Cambria Math" w:hAnsi="Cambria Math" w:cs="Times New Roman"/>
                <w:lang w:val="en-US"/>
              </w:rPr>
              <m:t>T</m:t>
            </m:r>
          </m:sub>
        </m:sSub>
      </m:oMath>
      <w:r w:rsidR="005D0055" w:rsidRPr="00883DA9">
        <w:rPr>
          <w:rFonts w:ascii="Times New Roman" w:hAnsi="Times New Roman" w:cs="Times New Roman"/>
          <w:lang w:val="en-US"/>
        </w:rPr>
        <w:t xml:space="preserve">, </w:t>
      </w: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∂T</m:t>
                    </m:r>
                  </m:den>
                </m:f>
              </m:e>
            </m:d>
          </m:e>
          <m:sub>
            <m:r>
              <w:rPr>
                <w:rFonts w:ascii="Cambria Math" w:hAnsi="Cambria Math" w:cs="Times New Roman"/>
                <w:lang w:val="en-US"/>
              </w:rPr>
              <m:t>p</m:t>
            </m:r>
          </m:sub>
        </m:sSub>
      </m:oMath>
      <w:r w:rsidR="005D0055" w:rsidRPr="00883DA9">
        <w:rPr>
          <w:rFonts w:ascii="Times New Roman" w:hAnsi="Times New Roman" w:cs="Times New Roman"/>
          <w:lang w:val="en-US"/>
        </w:rPr>
        <w:t xml:space="preserve">, </w:t>
      </w: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∂T</m:t>
                    </m:r>
                  </m:den>
                </m:f>
              </m:e>
            </m:d>
          </m:e>
          <m:sub>
            <m:r>
              <w:rPr>
                <w:rFonts w:ascii="Cambria Math" w:hAnsi="Cambria Math" w:cs="Times New Roman"/>
                <w:lang w:val="en-US"/>
              </w:rPr>
              <m:t>p</m:t>
            </m:r>
          </m:sub>
        </m:sSub>
      </m:oMath>
      <w:r w:rsidR="005D0055" w:rsidRPr="00883DA9">
        <w:rPr>
          <w:rFonts w:ascii="Times New Roman" w:hAnsi="Times New Roman" w:cs="Times New Roman"/>
          <w:lang w:val="en-US"/>
        </w:rPr>
        <w:t xml:space="preserve">and </w:t>
      </w: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∂p</m:t>
                    </m:r>
                  </m:den>
                </m:f>
              </m:e>
            </m:d>
          </m:e>
          <m:sub>
            <m:r>
              <w:rPr>
                <w:rFonts w:ascii="Cambria Math" w:hAnsi="Cambria Math" w:cs="Times New Roman"/>
                <w:lang w:val="en-US"/>
              </w:rPr>
              <m:t>T</m:t>
            </m:r>
          </m:sub>
        </m:sSub>
      </m:oMath>
      <w:r w:rsidR="005D0055" w:rsidRPr="00883DA9">
        <w:rPr>
          <w:rFonts w:ascii="Times New Roman" w:hAnsi="Times New Roman" w:cs="Times New Roman"/>
          <w:lang w:val="en-US"/>
        </w:rPr>
        <w:t xml:space="preserve"> can be retrieved directly by REFPROP hence the evaluation of equation </w:t>
      </w:r>
      <w:r w:rsidR="00BF72C0" w:rsidRPr="00883DA9">
        <w:rPr>
          <w:rFonts w:ascii="Times New Roman" w:hAnsi="Times New Roman" w:cs="Times New Roman"/>
          <w:lang w:val="en-US"/>
        </w:rPr>
        <w:t>(A-8)</w:t>
      </w:r>
      <w:r w:rsidR="005D0055" w:rsidRPr="00883DA9">
        <w:rPr>
          <w:rFonts w:ascii="Times New Roman" w:hAnsi="Times New Roman" w:cs="Times New Roman"/>
          <w:lang w:val="en-US"/>
        </w:rPr>
        <w:t xml:space="preserve"> is trivial.</w:t>
      </w:r>
    </w:p>
    <w:p w14:paraId="4997422E" w14:textId="4AD2C5BD" w:rsidR="000635A7" w:rsidRPr="00883DA9" w:rsidRDefault="00BF72C0" w:rsidP="00BF72C0">
      <w:pPr>
        <w:spacing w:before="240"/>
        <w:jc w:val="both"/>
        <w:rPr>
          <w:rFonts w:ascii="Times New Roman" w:hAnsi="Times New Roman" w:cs="Times New Roman"/>
          <w:lang w:val="en-US"/>
        </w:rPr>
      </w:pPr>
      <w:r w:rsidRPr="00883DA9">
        <w:rPr>
          <w:rFonts w:ascii="Times New Roman" w:hAnsi="Times New Roman" w:cs="Times New Roman"/>
          <w:lang w:val="en-US"/>
        </w:rPr>
        <w:t>On the other hand,</w:t>
      </w:r>
      <w:r w:rsidR="005D0055" w:rsidRPr="00883DA9">
        <w:rPr>
          <w:rFonts w:ascii="Times New Roman" w:hAnsi="Times New Roman" w:cs="Times New Roman"/>
          <w:lang w:val="en-US"/>
        </w:rPr>
        <w:t xml:space="preserve"> equation</w:t>
      </w:r>
      <w:r w:rsidRPr="00883DA9">
        <w:rPr>
          <w:rFonts w:ascii="Times New Roman" w:hAnsi="Times New Roman" w:cs="Times New Roman"/>
          <w:lang w:val="en-US"/>
        </w:rPr>
        <w:t xml:space="preserve"> (A-8) </w:t>
      </w:r>
      <w:r w:rsidR="005D0055" w:rsidRPr="00883DA9">
        <w:rPr>
          <w:rFonts w:ascii="Times New Roman" w:hAnsi="Times New Roman" w:cs="Times New Roman"/>
          <w:lang w:val="en-US"/>
        </w:rPr>
        <w:t>clear</w:t>
      </w:r>
      <w:r w:rsidRPr="00883DA9">
        <w:rPr>
          <w:rFonts w:ascii="Times New Roman" w:hAnsi="Times New Roman" w:cs="Times New Roman"/>
          <w:lang w:val="en-US"/>
        </w:rPr>
        <w:t>ly shows</w:t>
      </w:r>
      <w:r w:rsidR="005D0055" w:rsidRPr="00883DA9">
        <w:rPr>
          <w:rFonts w:ascii="Times New Roman" w:hAnsi="Times New Roman" w:cs="Times New Roman"/>
          <w:lang w:val="en-US"/>
        </w:rPr>
        <w:t xml:space="preserve"> that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 xml:space="preserve"> depends </w:t>
      </w:r>
      <w:r w:rsidRPr="00883DA9">
        <w:rPr>
          <w:rFonts w:ascii="Times New Roman" w:hAnsi="Times New Roman" w:cs="Times New Roman"/>
          <w:lang w:val="en-US"/>
        </w:rPr>
        <w:t xml:space="preserve">on </w:t>
      </w:r>
      <w:r w:rsidR="005D0055" w:rsidRPr="00883DA9">
        <w:rPr>
          <w:rFonts w:ascii="Times New Roman" w:hAnsi="Times New Roman" w:cs="Times New Roman"/>
          <w:lang w:val="en-US"/>
        </w:rPr>
        <w:t>the</w:t>
      </w:r>
      <w:r w:rsidRPr="00883DA9">
        <w:rPr>
          <w:rFonts w:ascii="Times New Roman" w:hAnsi="Times New Roman" w:cs="Times New Roman"/>
          <w:lang w:val="en-US"/>
        </w:rPr>
        <w:t xml:space="preserve"> </w:t>
      </w:r>
      <w:r w:rsidR="000635A7" w:rsidRPr="00883DA9">
        <w:rPr>
          <w:rFonts w:ascii="Times New Roman" w:hAnsi="Times New Roman" w:cs="Times New Roman"/>
          <w:lang w:val="en-US"/>
        </w:rPr>
        <w:t>thermodynamic state of the</w:t>
      </w:r>
      <w:r w:rsidR="005D0055" w:rsidRPr="00883DA9">
        <w:rPr>
          <w:rFonts w:ascii="Times New Roman" w:hAnsi="Times New Roman" w:cs="Times New Roman"/>
          <w:lang w:val="en-US"/>
        </w:rPr>
        <w:t xml:space="preserve"> fluid inside the well. </w:t>
      </w:r>
      <w:r w:rsidR="0009181B" w:rsidRPr="00883DA9">
        <w:rPr>
          <w:rFonts w:ascii="Times New Roman" w:hAnsi="Times New Roman" w:cs="Times New Roman"/>
          <w:lang w:val="en-US"/>
        </w:rPr>
        <w:t>Hence</w:t>
      </w:r>
      <w:r w:rsidR="005D0055" w:rsidRPr="00883DA9">
        <w:rPr>
          <w:rFonts w:ascii="Times New Roman" w:hAnsi="Times New Roman" w:cs="Times New Roman"/>
          <w:lang w:val="en-US"/>
        </w:rPr>
        <w:t xml:space="preserve">, as shown in </w:t>
      </w:r>
      <w:r w:rsidR="000635A7" w:rsidRPr="00883DA9">
        <w:rPr>
          <w:rFonts w:ascii="Times New Roman" w:hAnsi="Times New Roman" w:cs="Times New Roman"/>
          <w:lang w:val="en-US"/>
        </w:rPr>
        <w:t>Figure (A-1)</w:t>
      </w:r>
      <w:r w:rsidR="005D0055" w:rsidRPr="00883DA9">
        <w:rPr>
          <w:rFonts w:ascii="Times New Roman" w:hAnsi="Times New Roman" w:cs="Times New Roman"/>
          <w:lang w:val="en-US"/>
        </w:rPr>
        <w:t xml:space="preserve">, the value of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 xml:space="preserve"> </w:t>
      </w:r>
      <w:r w:rsidR="0009181B" w:rsidRPr="00883DA9">
        <w:rPr>
          <w:rFonts w:ascii="Times New Roman" w:hAnsi="Times New Roman" w:cs="Times New Roman"/>
          <w:lang w:val="en-US"/>
        </w:rPr>
        <w:t>will</w:t>
      </w:r>
      <w:r w:rsidR="005D0055" w:rsidRPr="00883DA9">
        <w:rPr>
          <w:rFonts w:ascii="Times New Roman" w:hAnsi="Times New Roman" w:cs="Times New Roman"/>
          <w:lang w:val="en-US"/>
        </w:rPr>
        <w:t xml:space="preserve"> vary inside the well</w:t>
      </w:r>
      <w:r w:rsidR="0009181B" w:rsidRPr="00883DA9">
        <w:rPr>
          <w:rFonts w:ascii="Times New Roman" w:hAnsi="Times New Roman" w:cs="Times New Roman"/>
          <w:lang w:val="en-US"/>
        </w:rPr>
        <w:t xml:space="preserve"> as pressure changes</w:t>
      </w:r>
      <w:r w:rsidR="005D0055" w:rsidRPr="00883DA9">
        <w:rPr>
          <w:rFonts w:ascii="Times New Roman" w:hAnsi="Times New Roman" w:cs="Times New Roman"/>
          <w:lang w:val="en-US"/>
        </w:rPr>
        <w:t xml:space="preserve">. </w:t>
      </w:r>
    </w:p>
    <w:p w14:paraId="7050E6E0" w14:textId="77777777" w:rsidR="00FF43D8" w:rsidRDefault="00FF43D8" w:rsidP="00FF43D8">
      <w:pPr>
        <w:widowControl w:val="0"/>
        <w:autoSpaceDE w:val="0"/>
        <w:autoSpaceDN w:val="0"/>
        <w:adjustRightInd w:val="0"/>
        <w:spacing w:line="240" w:lineRule="auto"/>
        <w:ind w:left="640" w:hanging="640"/>
        <w:rPr>
          <w:rFonts w:ascii="Times New Roman" w:hAnsi="Times New Roman" w:cs="Times New Roman"/>
          <w:noProof/>
          <w:lang w:val="en-US"/>
        </w:rPr>
      </w:pPr>
      <w:r w:rsidRPr="00FF43D8">
        <w:rPr>
          <w:rFonts w:ascii="Times New Roman" w:hAnsi="Times New Roman" w:cs="Times New Roman"/>
          <w:noProof/>
          <w:lang w:val="en-US"/>
        </w:rPr>
        <w:drawing>
          <wp:inline distT="0" distB="0" distL="0" distR="0" wp14:anchorId="2D142EC7" wp14:editId="7A0494F3">
            <wp:extent cx="6123672" cy="3628339"/>
            <wp:effectExtent l="0" t="0" r="0" b="0"/>
            <wp:docPr id="5" name="Picture 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urface chart&#10;&#10;Description automatically generated"/>
                    <pic:cNvPicPr/>
                  </pic:nvPicPr>
                  <pic:blipFill rotWithShape="1">
                    <a:blip r:embed="rId31"/>
                    <a:srcRect l="5498" r="10115"/>
                    <a:stretch/>
                  </pic:blipFill>
                  <pic:spPr bwMode="auto">
                    <a:xfrm>
                      <a:off x="0" y="0"/>
                      <a:ext cx="6137102" cy="3636296"/>
                    </a:xfrm>
                    <a:prstGeom prst="rect">
                      <a:avLst/>
                    </a:prstGeom>
                    <a:ln>
                      <a:noFill/>
                    </a:ln>
                    <a:extLst>
                      <a:ext uri="{53640926-AAD7-44D8-BBD7-CCE9431645EC}">
                        <a14:shadowObscured xmlns:a14="http://schemas.microsoft.com/office/drawing/2010/main"/>
                      </a:ext>
                    </a:extLst>
                  </pic:spPr>
                </pic:pic>
              </a:graphicData>
            </a:graphic>
          </wp:inline>
        </w:drawing>
      </w:r>
    </w:p>
    <w:p w14:paraId="4ABBF5F5" w14:textId="080CA5AB" w:rsidR="0038573B" w:rsidRPr="00883DA9" w:rsidRDefault="0038573B" w:rsidP="0038573B">
      <w:pPr>
        <w:pStyle w:val="Didascalia"/>
        <w:rPr>
          <w:rFonts w:ascii="Times New Roman" w:hAnsi="Times New Roman" w:cs="Times New Roman"/>
          <w:lang w:val="en-US"/>
        </w:rPr>
      </w:pPr>
      <w:r w:rsidRPr="00883DA9">
        <w:rPr>
          <w:rFonts w:ascii="Times New Roman" w:hAnsi="Times New Roman" w:cs="Times New Roman"/>
          <w:lang w:val="en-US"/>
        </w:rPr>
        <w:t>Figure A</w:t>
      </w:r>
      <w:r w:rsidRPr="00883DA9">
        <w:rPr>
          <w:rFonts w:ascii="Times New Roman" w:hAnsi="Times New Roman" w:cs="Times New Roman"/>
          <w:lang w:val="en-US"/>
        </w:rPr>
        <w:noBreakHyphen/>
        <w:t xml:space="preserve">1 – </w:t>
      </w:r>
      <w:r w:rsidRPr="00883DA9">
        <w:rPr>
          <w:rFonts w:ascii="Times New Roman" w:eastAsiaTheme="minorEastAsia" w:hAnsi="Times New Roman" w:cs="Times New Roman"/>
          <w:lang w:val="en-US"/>
        </w:rPr>
        <w:t xml:space="preserve">local </w:t>
      </w:r>
      <m:oMath>
        <m:sSup>
          <m:sSupPr>
            <m:ctrlPr>
              <w:rPr>
                <w:rFonts w:ascii="Cambria Math" w:hAnsi="Cambria Math" w:cs="Times New Roman"/>
                <w:lang w:val="en-US"/>
              </w:rPr>
            </m:ctrlPr>
          </m:sSupPr>
          <m:e>
            <m:sSub>
              <m:sSubPr>
                <m:ctrlPr>
                  <w:rPr>
                    <w:rFonts w:ascii="Cambria Math" w:hAnsi="Cambria Math" w:cs="Times New Roman"/>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r>
          <w:rPr>
            <w:rFonts w:ascii="Cambria Math" w:hAnsi="Cambria Math" w:cs="Times New Roman"/>
            <w:lang w:val="en-US"/>
          </w:rPr>
          <m:t xml:space="preserve"> </m:t>
        </m:r>
      </m:oMath>
      <w:r w:rsidRPr="00883DA9">
        <w:rPr>
          <w:rFonts w:ascii="Times New Roman" w:hAnsi="Times New Roman" w:cs="Times New Roman"/>
          <w:lang w:val="en-US"/>
        </w:rPr>
        <w:t>values for 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on a P-H diagram. Values are the evaluated using equation (A-8) for an adiabatic streamline (</w:t>
      </w:r>
      <m:oMath>
        <m:r>
          <w:rPr>
            <w:rFonts w:ascii="Cambria Math" w:hAnsi="Cambria Math" w:cs="Times New Roman"/>
            <w:lang w:val="en-US"/>
          </w:rPr>
          <m:t>d</m:t>
        </m:r>
        <m:acc>
          <m:accPr>
            <m:chr m:val="̇"/>
            <m:ctrlPr>
              <w:rPr>
                <w:rFonts w:ascii="Cambria Math" w:hAnsi="Cambria Math" w:cs="Times New Roman"/>
                <w:lang w:val="en-US"/>
              </w:rPr>
            </m:ctrlPr>
          </m:accPr>
          <m:e>
            <m:r>
              <w:rPr>
                <w:rFonts w:ascii="Cambria Math" w:hAnsi="Cambria Math" w:cs="Times New Roman"/>
                <w:lang w:val="en-US"/>
              </w:rPr>
              <m:t>q</m:t>
            </m:r>
          </m:e>
        </m:acc>
        <m:r>
          <w:rPr>
            <w:rFonts w:ascii="Cambria Math" w:eastAsiaTheme="minorEastAsia" w:hAnsi="Cambria Math" w:cs="Times New Roman"/>
            <w:lang w:val="en-US"/>
          </w:rPr>
          <m:t>=0</m:t>
        </m:r>
      </m:oMath>
      <w:r w:rsidRPr="00883DA9">
        <w:rPr>
          <w:rFonts w:ascii="Times New Roman" w:eastAsiaTheme="minorEastAsia" w:hAnsi="Times New Roman" w:cs="Times New Roman"/>
          <w:lang w:val="en-US"/>
        </w:rPr>
        <w:t>). REFPROP has been used for property identification</w:t>
      </w:r>
      <w:r w:rsidR="00C32A79">
        <w:rPr>
          <w:rFonts w:ascii="Times New Roman" w:eastAsiaTheme="minorEastAsia" w:hAnsi="Times New Roman" w:cs="Times New Roman"/>
          <w:lang w:val="en-US"/>
        </w:rPr>
        <w:t xml:space="preserve">. </w:t>
      </w:r>
      <w:r w:rsidR="00AA18A0">
        <w:rPr>
          <w:rFonts w:ascii="Times New Roman" w:eastAsiaTheme="minorEastAsia" w:hAnsi="Times New Roman" w:cs="Times New Roman"/>
          <w:lang w:val="en-US"/>
        </w:rPr>
        <w:t xml:space="preserve">Temperature and density isolines </w:t>
      </w:r>
      <w:r w:rsidR="005F17DC">
        <w:rPr>
          <w:rFonts w:ascii="Times New Roman" w:eastAsiaTheme="minorEastAsia" w:hAnsi="Times New Roman" w:cs="Times New Roman"/>
          <w:lang w:val="en-US"/>
        </w:rPr>
        <w:t>have</w:t>
      </w:r>
      <w:r w:rsidR="00AA18A0">
        <w:rPr>
          <w:rFonts w:ascii="Times New Roman" w:eastAsiaTheme="minorEastAsia" w:hAnsi="Times New Roman" w:cs="Times New Roman"/>
          <w:lang w:val="en-US"/>
        </w:rPr>
        <w:t xml:space="preserve"> been shown as well.</w:t>
      </w:r>
    </w:p>
    <w:p w14:paraId="348D08A4" w14:textId="46A8F1F2" w:rsidR="005D0055" w:rsidRPr="00883DA9" w:rsidRDefault="008B41CC" w:rsidP="00FF43D8">
      <w:pPr>
        <w:widowControl w:val="0"/>
        <w:autoSpaceDE w:val="0"/>
        <w:autoSpaceDN w:val="0"/>
        <w:adjustRightInd w:val="0"/>
        <w:spacing w:line="240" w:lineRule="auto"/>
        <w:ind w:left="640" w:hanging="640"/>
        <w:rPr>
          <w:rFonts w:ascii="Times New Roman" w:hAnsi="Times New Roman" w:cs="Times New Roman"/>
          <w:lang w:val="en-US"/>
        </w:rPr>
      </w:pPr>
      <w:r w:rsidRPr="00883DA9">
        <w:rPr>
          <w:rFonts w:ascii="Times New Roman" w:hAnsi="Times New Roman" w:cs="Times New Roman"/>
          <w:lang w:val="en-US"/>
        </w:rPr>
        <w:t>T</w:t>
      </w:r>
      <w:r w:rsidR="005D0055" w:rsidRPr="00883DA9">
        <w:rPr>
          <w:rFonts w:ascii="Times New Roman" w:hAnsi="Times New Roman" w:cs="Times New Roman"/>
          <w:lang w:val="en-US"/>
        </w:rPr>
        <w:t xml:space="preserve">o deal with this effect, </w:t>
      </w:r>
      <w:r w:rsidR="00E82491" w:rsidRPr="00883DA9">
        <w:rPr>
          <w:rFonts w:ascii="Times New Roman" w:hAnsi="Times New Roman" w:cs="Times New Roman"/>
          <w:lang w:val="en-US"/>
        </w:rPr>
        <w:t>equation</w:t>
      </w:r>
      <w:r w:rsidR="002243E2" w:rsidRPr="00883DA9">
        <w:rPr>
          <w:rFonts w:ascii="Times New Roman" w:hAnsi="Times New Roman" w:cs="Times New Roman"/>
          <w:lang w:val="en-US"/>
        </w:rPr>
        <w:t xml:space="preserve"> </w:t>
      </w:r>
      <w:r w:rsidR="000635A7" w:rsidRPr="00883DA9">
        <w:rPr>
          <w:rFonts w:ascii="Times New Roman" w:hAnsi="Times New Roman" w:cs="Times New Roman"/>
          <w:lang w:val="en-US"/>
        </w:rPr>
        <w:t>(</w:t>
      </w:r>
      <w:r w:rsidR="002243E2" w:rsidRPr="00883DA9">
        <w:rPr>
          <w:rFonts w:ascii="Times New Roman" w:hAnsi="Times New Roman" w:cs="Times New Roman"/>
          <w:lang w:val="en-US"/>
        </w:rPr>
        <w:t>A-</w:t>
      </w:r>
      <w:r w:rsidR="000635A7" w:rsidRPr="00883DA9">
        <w:rPr>
          <w:rFonts w:ascii="Times New Roman" w:hAnsi="Times New Roman" w:cs="Times New Roman"/>
          <w:lang w:val="en-US"/>
        </w:rPr>
        <w:t>4)</w:t>
      </w:r>
      <w:r w:rsidR="002243E2" w:rsidRPr="00883DA9">
        <w:rPr>
          <w:rFonts w:ascii="Times New Roman" w:hAnsi="Times New Roman" w:cs="Times New Roman"/>
          <w:lang w:val="en-US"/>
        </w:rPr>
        <w:t xml:space="preserve"> </w:t>
      </w:r>
      <w:r w:rsidR="000635A7" w:rsidRPr="00883DA9">
        <w:rPr>
          <w:rFonts w:ascii="Times New Roman" w:hAnsi="Times New Roman" w:cs="Times New Roman"/>
          <w:lang w:val="en-US"/>
        </w:rPr>
        <w:t xml:space="preserve">is evaluated considering </w:t>
      </w:r>
      <w:r w:rsidR="0009181B" w:rsidRPr="00883DA9">
        <w:rPr>
          <w:rFonts w:ascii="Times New Roman" w:hAnsi="Times New Roman" w:cs="Times New Roman"/>
          <w:lang w:val="en-US"/>
        </w:rPr>
        <w:t>a mean</w:t>
      </w:r>
      <w:r w:rsidR="005D0055" w:rsidRPr="00883DA9">
        <w:rPr>
          <w:rFonts w:ascii="Times New Roman" w:hAnsi="Times New Roman" w:cs="Times New Roman"/>
          <w:lang w:val="en-US"/>
        </w:rPr>
        <w:t xml:space="preserve"> value of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w:t>
      </w:r>
    </w:p>
    <w:tbl>
      <w:tblPr>
        <w:tblStyle w:val="Grigliatabella"/>
        <w:tblW w:w="10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6"/>
        <w:gridCol w:w="1737"/>
      </w:tblGrid>
      <w:tr w:rsidR="005D0055" w:rsidRPr="00883DA9" w14:paraId="7635AE56" w14:textId="77777777" w:rsidTr="002243E2">
        <w:trPr>
          <w:trHeight w:val="710"/>
        </w:trPr>
        <w:tc>
          <w:tcPr>
            <w:tcW w:w="8506" w:type="dxa"/>
            <w:vAlign w:val="center"/>
          </w:tcPr>
          <w:p w14:paraId="219155CB" w14:textId="77777777" w:rsidR="005D0055" w:rsidRPr="00883DA9" w:rsidRDefault="00F16E79">
            <w:pPr>
              <w:jc w:val="center"/>
              <w:rPr>
                <w:rFonts w:ascii="Times New Roman" w:hAnsi="Times New Roman" w:cs="Times New Roman"/>
                <w:lang w:val="en-US"/>
              </w:rPr>
            </w:pP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r>
                <w:rPr>
                  <w:rFonts w:ascii="Cambria Math" w:hAnsi="Cambria Math" w:cs="Times New Roman"/>
                  <w:lang w:val="en-US"/>
                </w:rPr>
                <m:t xml:space="preserve">= </m:t>
              </m:r>
              <m:f>
                <m:fPr>
                  <m:type m:val="skw"/>
                  <m:ctrlPr>
                    <w:rPr>
                      <w:rFonts w:ascii="Cambria Math" w:hAnsi="Cambria Math" w:cs="Times New Roman"/>
                      <w:i/>
                      <w:lang w:val="en-US"/>
                    </w:rPr>
                  </m:ctrlPr>
                </m:fPr>
                <m:num>
                  <m:d>
                    <m:dPr>
                      <m:ctrlPr>
                        <w:rPr>
                          <w:rFonts w:ascii="Cambria Math" w:hAnsi="Cambria Math" w:cs="Times New Roman"/>
                          <w:i/>
                          <w:lang w:val="en-US"/>
                        </w:rPr>
                      </m:ctrlPr>
                    </m:dPr>
                    <m:e>
                      <m:sSub>
                        <m:sSubPr>
                          <m:ctrlPr>
                            <w:rPr>
                              <w:rFonts w:ascii="Cambria Math" w:hAnsi="Cambria Math" w:cs="Times New Roman"/>
                              <w:i/>
                              <w:lang w:val="en-US"/>
                            </w:rPr>
                          </m:ctrlPr>
                        </m:sSubPr>
                        <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e>
                        <m:sub>
                          <m:r>
                            <w:rPr>
                              <w:rFonts w:ascii="Cambria Math" w:hAnsi="Cambria Math" w:cs="Times New Roman"/>
                              <w:lang w:val="en-US"/>
                            </w:rPr>
                            <m:t>out</m:t>
                          </m:r>
                        </m:sub>
                      </m:sSub>
                      <m:r>
                        <w:rPr>
                          <w:rFonts w:ascii="Cambria Math" w:hAnsi="Cambria Math" w:cs="Times New Roman"/>
                          <w:lang w:val="en-US"/>
                        </w:rPr>
                        <m:t xml:space="preserve">+ </m:t>
                      </m:r>
                      <m:sSub>
                        <m:sSubPr>
                          <m:ctrlPr>
                            <w:rPr>
                              <w:rFonts w:ascii="Cambria Math" w:hAnsi="Cambria Math" w:cs="Times New Roman"/>
                              <w:i/>
                              <w:lang w:val="en-US"/>
                            </w:rPr>
                          </m:ctrlPr>
                        </m:sSubPr>
                        <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e>
                        <m:sub>
                          <m:r>
                            <w:rPr>
                              <w:rFonts w:ascii="Cambria Math" w:hAnsi="Cambria Math" w:cs="Times New Roman"/>
                              <w:lang w:val="en-US"/>
                            </w:rPr>
                            <m:t>in</m:t>
                          </m:r>
                        </m:sub>
                      </m:sSub>
                    </m:e>
                  </m:d>
                </m:num>
                <m:den>
                  <m:r>
                    <w:rPr>
                      <w:rFonts w:ascii="Cambria Math" w:hAnsi="Cambria Math" w:cs="Times New Roman"/>
                      <w:lang w:val="en-US"/>
                    </w:rPr>
                    <m:t>2</m:t>
                  </m:r>
                </m:den>
              </m:f>
            </m:oMath>
            <w:r w:rsidR="005D0055" w:rsidRPr="00883DA9">
              <w:rPr>
                <w:rFonts w:ascii="Times New Roman" w:hAnsi="Times New Roman" w:cs="Times New Roman"/>
                <w:lang w:val="en-US"/>
              </w:rPr>
              <w:t xml:space="preserve"> </w:t>
            </w:r>
          </w:p>
        </w:tc>
        <w:tc>
          <w:tcPr>
            <w:tcW w:w="1737" w:type="dxa"/>
            <w:vAlign w:val="center"/>
          </w:tcPr>
          <w:p w14:paraId="5F951AE5" w14:textId="697D2F2D" w:rsidR="005D0055" w:rsidRPr="00883DA9" w:rsidRDefault="005D0055">
            <w:pPr>
              <w:jc w:val="center"/>
              <w:rPr>
                <w:rFonts w:ascii="Times New Roman" w:hAnsi="Times New Roman" w:cs="Times New Roman"/>
                <w:lang w:val="en-US"/>
              </w:rPr>
            </w:pPr>
            <w:bookmarkStart w:id="18" w:name="_Ref94707389"/>
            <w:r w:rsidRPr="00883DA9">
              <w:rPr>
                <w:rFonts w:ascii="Times New Roman" w:hAnsi="Times New Roman" w:cs="Times New Roman"/>
                <w:lang w:val="en-US"/>
              </w:rPr>
              <w:t>(</w:t>
            </w:r>
            <w:r w:rsidR="008B41CC" w:rsidRPr="00883DA9">
              <w:rPr>
                <w:rFonts w:ascii="Times New Roman" w:hAnsi="Times New Roman" w:cs="Times New Roman"/>
                <w:lang w:val="en-US"/>
              </w:rPr>
              <w:t>A</w:t>
            </w:r>
            <w:r w:rsidRPr="00883DA9">
              <w:rPr>
                <w:rFonts w:ascii="Times New Roman" w:hAnsi="Times New Roman" w:cs="Times New Roman"/>
                <w:lang w:val="en-US"/>
              </w:rPr>
              <w:noBreakHyphen/>
            </w:r>
            <w:bookmarkEnd w:id="18"/>
            <w:r w:rsidR="002243E2" w:rsidRPr="00883DA9">
              <w:rPr>
                <w:rFonts w:ascii="Times New Roman" w:hAnsi="Times New Roman" w:cs="Times New Roman"/>
                <w:lang w:val="en-US"/>
              </w:rPr>
              <w:t>9</w:t>
            </w:r>
            <w:r w:rsidRPr="00883DA9">
              <w:rPr>
                <w:rFonts w:ascii="Times New Roman" w:hAnsi="Times New Roman" w:cs="Times New Roman"/>
                <w:lang w:val="en-US"/>
              </w:rPr>
              <w:t>)</w:t>
            </w:r>
          </w:p>
        </w:tc>
      </w:tr>
    </w:tbl>
    <w:p w14:paraId="66B811B9" w14:textId="704A89DB" w:rsidR="000635A7" w:rsidRPr="00883DA9" w:rsidRDefault="73416566" w:rsidP="00587D73">
      <w:pPr>
        <w:spacing w:before="240"/>
        <w:jc w:val="both"/>
        <w:rPr>
          <w:rFonts w:ascii="Times New Roman" w:hAnsi="Times New Roman" w:cs="Times New Roman"/>
          <w:lang w:val="en-US"/>
        </w:rPr>
      </w:pPr>
      <w:r w:rsidRPr="00883DA9">
        <w:rPr>
          <w:rFonts w:ascii="Times New Roman" w:hAnsi="Times New Roman" w:cs="Times New Roman"/>
          <w:lang w:val="en-US"/>
        </w:rPr>
        <w:t>Were</w:t>
      </w:r>
      <w:r w:rsidR="0009181B" w:rsidRPr="00883DA9">
        <w:rPr>
          <w:rFonts w:ascii="Times New Roman" w:hAnsi="Times New Roman" w:cs="Times New Roman"/>
          <w:lang w:val="en-US"/>
        </w:rPr>
        <w:t xml:space="preserve">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e>
          <m:sub>
            <m:r>
              <w:rPr>
                <w:rFonts w:ascii="Cambria Math" w:hAnsi="Cambria Math" w:cs="Times New Roman"/>
                <w:lang w:val="en-US"/>
              </w:rPr>
              <m:t>in</m:t>
            </m:r>
          </m:sub>
        </m:sSub>
      </m:oMath>
      <w:r w:rsidR="0009181B" w:rsidRPr="00883DA9">
        <w:rPr>
          <w:rFonts w:ascii="Times New Roman" w:hAnsi="Times New Roman" w:cs="Times New Roman"/>
          <w:lang w:val="en-US"/>
        </w:rPr>
        <w:t xml:space="preserve"> and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e>
          <m:sub>
            <m:r>
              <w:rPr>
                <w:rFonts w:ascii="Cambria Math" w:hAnsi="Cambria Math" w:cs="Times New Roman"/>
                <w:lang w:val="en-US"/>
              </w:rPr>
              <m:t>out</m:t>
            </m:r>
          </m:sub>
        </m:sSub>
      </m:oMath>
      <w:r w:rsidR="0009181B" w:rsidRPr="00883DA9">
        <w:rPr>
          <w:rFonts w:ascii="Times New Roman" w:eastAsiaTheme="minorEastAsia" w:hAnsi="Times New Roman" w:cs="Times New Roman"/>
          <w:lang w:val="en-US"/>
        </w:rPr>
        <w:t xml:space="preserve"> are the </w:t>
      </w:r>
      <w:r w:rsidR="000635A7" w:rsidRPr="00883DA9">
        <w:rPr>
          <w:rFonts w:ascii="Times New Roman" w:eastAsiaTheme="minorEastAsia" w:hAnsi="Times New Roman" w:cs="Times New Roman"/>
          <w:lang w:val="en-US"/>
        </w:rPr>
        <w:t xml:space="preserve">evaluation </w:t>
      </w:r>
      <w:r w:rsidR="0009181B" w:rsidRPr="00883DA9">
        <w:rPr>
          <w:rFonts w:ascii="Times New Roman" w:eastAsiaTheme="minorEastAsia" w:hAnsi="Times New Roman" w:cs="Times New Roman"/>
          <w:lang w:val="en-US"/>
        </w:rPr>
        <w:t xml:space="preserve">of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09181B" w:rsidRPr="00883DA9">
        <w:rPr>
          <w:rFonts w:ascii="Times New Roman" w:eastAsiaTheme="minorEastAsia" w:hAnsi="Times New Roman" w:cs="Times New Roman"/>
          <w:lang w:val="en-US"/>
        </w:rPr>
        <w:t xml:space="preserve"> in the </w:t>
      </w:r>
      <w:r w:rsidR="000635A7" w:rsidRPr="00883DA9">
        <w:rPr>
          <w:rFonts w:ascii="Times New Roman" w:eastAsiaTheme="minorEastAsia" w:hAnsi="Times New Roman" w:cs="Times New Roman"/>
          <w:lang w:val="en-US"/>
        </w:rPr>
        <w:t>input</w:t>
      </w:r>
      <w:r w:rsidR="0009181B" w:rsidRPr="00883DA9">
        <w:rPr>
          <w:rFonts w:ascii="Times New Roman" w:eastAsiaTheme="minorEastAsia" w:hAnsi="Times New Roman" w:cs="Times New Roman"/>
          <w:lang w:val="en-US"/>
        </w:rPr>
        <w:t xml:space="preserve"> and output point of the ascending/descending section. </w:t>
      </w:r>
      <w:r w:rsidR="000635A7" w:rsidRPr="00883DA9">
        <w:rPr>
          <w:rFonts w:ascii="Times New Roman" w:hAnsi="Times New Roman" w:cs="Times New Roman"/>
          <w:lang w:val="en-US"/>
        </w:rPr>
        <w:t>This makes equation (A-4)</w:t>
      </w:r>
      <w:r w:rsidR="005D0055" w:rsidRPr="00883DA9">
        <w:rPr>
          <w:rFonts w:ascii="Times New Roman" w:hAnsi="Times New Roman" w:cs="Times New Roman"/>
          <w:lang w:val="en-US"/>
        </w:rPr>
        <w:t xml:space="preserve"> implicit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e>
          <m:sub>
            <m:r>
              <w:rPr>
                <w:rFonts w:ascii="Cambria Math" w:hAnsi="Cambria Math" w:cs="Times New Roman"/>
                <w:lang w:val="en-US"/>
              </w:rPr>
              <m:t>out</m:t>
            </m:r>
          </m:sub>
        </m:sSub>
      </m:oMath>
      <w:r w:rsidR="005D0055" w:rsidRPr="00883DA9">
        <w:rPr>
          <w:rFonts w:ascii="Times New Roman" w:hAnsi="Times New Roman" w:cs="Times New Roman"/>
          <w:lang w:val="en-US"/>
        </w:rPr>
        <w:t xml:space="preserve"> depends on the value of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w:t>
      </w:r>
      <w:r w:rsidR="000635A7" w:rsidRPr="00883DA9">
        <w:rPr>
          <w:rFonts w:ascii="Times New Roman" w:hAnsi="Times New Roman" w:cs="Times New Roman"/>
          <w:lang w:val="en-US"/>
        </w:rPr>
        <w:t>.</w:t>
      </w:r>
      <w:r w:rsidR="005D0055" w:rsidRPr="00883DA9">
        <w:rPr>
          <w:rFonts w:ascii="Times New Roman" w:hAnsi="Times New Roman" w:cs="Times New Roman"/>
          <w:lang w:val="en-US"/>
        </w:rPr>
        <w:t xml:space="preserve"> </w:t>
      </w:r>
      <w:r w:rsidR="000635A7" w:rsidRPr="00883DA9">
        <w:rPr>
          <w:rFonts w:ascii="Times New Roman" w:hAnsi="Times New Roman" w:cs="Times New Roman"/>
          <w:lang w:val="en-US"/>
        </w:rPr>
        <w:t>H</w:t>
      </w:r>
      <w:r w:rsidR="005D0055" w:rsidRPr="00883DA9">
        <w:rPr>
          <w:rFonts w:ascii="Times New Roman" w:hAnsi="Times New Roman" w:cs="Times New Roman"/>
          <w:lang w:val="en-US"/>
        </w:rPr>
        <w:t xml:space="preserve">ence, it is solved iteratively using the procedure described in </w:t>
      </w:r>
      <w:r w:rsidR="000635A7" w:rsidRPr="00883DA9">
        <w:rPr>
          <w:rFonts w:ascii="Times New Roman" w:hAnsi="Times New Roman" w:cs="Times New Roman"/>
          <w:lang w:val="en-US"/>
        </w:rPr>
        <w:t>Figure (A-2).</w:t>
      </w:r>
      <w:r w:rsidR="005D0055" w:rsidRPr="00883DA9">
        <w:rPr>
          <w:rFonts w:ascii="Times New Roman" w:hAnsi="Times New Roman" w:cs="Times New Roman"/>
          <w:lang w:val="en-US"/>
        </w:rPr>
        <w:t xml:space="preserve"> </w:t>
      </w:r>
    </w:p>
    <w:p w14:paraId="6D50DF65" w14:textId="336B711B" w:rsidR="003712A5" w:rsidRPr="00883DA9" w:rsidRDefault="000635A7" w:rsidP="00587D73">
      <w:pPr>
        <w:spacing w:before="240"/>
        <w:jc w:val="both"/>
        <w:rPr>
          <w:rFonts w:ascii="Times New Roman" w:hAnsi="Times New Roman" w:cs="Times New Roman"/>
          <w:lang w:val="en-US"/>
        </w:rPr>
      </w:pPr>
      <w:r w:rsidRPr="00883DA9">
        <w:rPr>
          <w:rFonts w:ascii="Times New Roman" w:hAnsi="Times New Roman" w:cs="Times New Roman"/>
          <w:lang w:val="en-US"/>
        </w:rPr>
        <w:t>U</w:t>
      </w:r>
      <w:r w:rsidR="005D0055" w:rsidRPr="00883DA9">
        <w:rPr>
          <w:rFonts w:ascii="Times New Roman" w:hAnsi="Times New Roman" w:cs="Times New Roman"/>
          <w:lang w:val="en-US"/>
        </w:rPr>
        <w:t>sing th</w:t>
      </w:r>
      <w:r w:rsidRPr="00883DA9">
        <w:rPr>
          <w:rFonts w:ascii="Times New Roman" w:hAnsi="Times New Roman" w:cs="Times New Roman"/>
          <w:lang w:val="en-US"/>
        </w:rPr>
        <w:t>e implicit</w:t>
      </w:r>
      <w:r w:rsidR="005D0055" w:rsidRPr="00883DA9">
        <w:rPr>
          <w:rFonts w:ascii="Times New Roman" w:hAnsi="Times New Roman" w:cs="Times New Roman"/>
          <w:lang w:val="en-US"/>
        </w:rPr>
        <w:t xml:space="preserve"> definition for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 xml:space="preserve"> drastically reduces the error in </w:t>
      </w:r>
      <m:oMath>
        <m:r>
          <w:rPr>
            <w:rFonts w:ascii="Cambria Math" w:hAnsi="Cambria Math" w:cs="Times New Roman"/>
            <w:lang w:val="en-US"/>
          </w:rPr>
          <m:t>∆P</m:t>
        </m:r>
      </m:oMath>
      <w:r w:rsidRPr="00883DA9">
        <w:rPr>
          <w:rFonts w:ascii="Times New Roman" w:hAnsi="Times New Roman" w:cs="Times New Roman"/>
          <w:lang w:val="en-US"/>
        </w:rPr>
        <w:t xml:space="preserve">. This is evident by </w:t>
      </w:r>
      <w:r w:rsidR="0009181B" w:rsidRPr="00883DA9">
        <w:rPr>
          <w:rFonts w:ascii="Times New Roman" w:hAnsi="Times New Roman" w:cs="Times New Roman"/>
          <w:lang w:val="en-US"/>
        </w:rPr>
        <w:t>comparing</w:t>
      </w:r>
      <w:r w:rsidR="005D0055" w:rsidRPr="00883DA9">
        <w:rPr>
          <w:rFonts w:ascii="Times New Roman" w:hAnsi="Times New Roman" w:cs="Times New Roman"/>
          <w:lang w:val="en-US"/>
        </w:rPr>
        <w:t xml:space="preserve"> the two areas shown in </w:t>
      </w:r>
      <w:r w:rsidRPr="00883DA9">
        <w:rPr>
          <w:rFonts w:ascii="Times New Roman" w:hAnsi="Times New Roman" w:cs="Times New Roman"/>
          <w:lang w:val="en-US"/>
        </w:rPr>
        <w:t>Figure (A-</w:t>
      </w:r>
      <w:r w:rsidR="003712A5" w:rsidRPr="00883DA9">
        <w:rPr>
          <w:rFonts w:ascii="Times New Roman" w:hAnsi="Times New Roman" w:cs="Times New Roman"/>
          <w:lang w:val="en-US"/>
        </w:rPr>
        <w:t>3</w:t>
      </w:r>
      <w:r w:rsidRPr="00883DA9">
        <w:rPr>
          <w:rFonts w:ascii="Times New Roman" w:hAnsi="Times New Roman" w:cs="Times New Roman"/>
          <w:lang w:val="en-US"/>
        </w:rPr>
        <w:t>)</w:t>
      </w:r>
      <w:r w:rsidR="005D0055" w:rsidRPr="00883DA9">
        <w:rPr>
          <w:rFonts w:ascii="Times New Roman" w:hAnsi="Times New Roman" w:cs="Times New Roman"/>
          <w:lang w:val="en-US"/>
        </w:rPr>
        <w:t xml:space="preserve">, </w:t>
      </w:r>
      <w:r w:rsidR="0009181B" w:rsidRPr="00883DA9">
        <w:rPr>
          <w:rFonts w:ascii="Times New Roman" w:hAnsi="Times New Roman" w:cs="Times New Roman"/>
          <w:lang w:val="en-US"/>
        </w:rPr>
        <w:t xml:space="preserve">which </w:t>
      </w:r>
      <w:r w:rsidR="00587D73" w:rsidRPr="00883DA9">
        <w:rPr>
          <w:rFonts w:ascii="Times New Roman" w:hAnsi="Times New Roman" w:cs="Times New Roman"/>
          <w:lang w:val="en-US"/>
        </w:rPr>
        <w:t xml:space="preserve">represent the overall error and that </w:t>
      </w:r>
      <w:r w:rsidR="005D0055" w:rsidRPr="00883DA9">
        <w:rPr>
          <w:rFonts w:ascii="Times New Roman" w:hAnsi="Times New Roman" w:cs="Times New Roman"/>
          <w:lang w:val="en-US"/>
        </w:rPr>
        <w:t xml:space="preserve">partially cancels out. The procedure shown in </w:t>
      </w:r>
      <w:r w:rsidRPr="00883DA9">
        <w:rPr>
          <w:rFonts w:ascii="Times New Roman" w:hAnsi="Times New Roman" w:cs="Times New Roman"/>
          <w:lang w:val="en-US"/>
        </w:rPr>
        <w:t>Figure (A-2)</w:t>
      </w:r>
      <w:r w:rsidR="005D0055" w:rsidRPr="00883DA9">
        <w:rPr>
          <w:rFonts w:ascii="Times New Roman" w:hAnsi="Times New Roman" w:cs="Times New Roman"/>
          <w:lang w:val="en-US"/>
        </w:rPr>
        <w:t xml:space="preserve"> allows calculation of </w:t>
      </w:r>
      <m:oMath>
        <m:r>
          <w:rPr>
            <w:rFonts w:ascii="Cambria Math" w:hAnsi="Cambria Math" w:cs="Times New Roman"/>
            <w:lang w:val="en-US"/>
          </w:rPr>
          <m:t>∆p</m:t>
        </m:r>
      </m:oMath>
      <w:r w:rsidR="005D0055" w:rsidRPr="00883DA9">
        <w:rPr>
          <w:rFonts w:ascii="Times New Roman" w:hAnsi="Times New Roman" w:cs="Times New Roman"/>
          <w:lang w:val="en-US"/>
        </w:rPr>
        <w:t xml:space="preserve"> for well deep up to </w:t>
      </w:r>
      <w:r w:rsidR="00C85706">
        <w:rPr>
          <w:rFonts w:ascii="Times New Roman" w:hAnsi="Times New Roman" w:cs="Times New Roman"/>
          <w:lang w:val="en-US"/>
        </w:rPr>
        <w:t>5</w:t>
      </w:r>
      <w:r w:rsidR="005D0055" w:rsidRPr="00883DA9">
        <w:rPr>
          <w:rFonts w:ascii="Times New Roman" w:hAnsi="Times New Roman" w:cs="Times New Roman"/>
          <w:lang w:val="en-US"/>
        </w:rPr>
        <w:t>km with a maximum error of about 2%</w:t>
      </w:r>
      <w:r w:rsidR="00C85706">
        <w:rPr>
          <w:rFonts w:ascii="Times New Roman" w:hAnsi="Times New Roman" w:cs="Times New Roman"/>
          <w:lang w:val="en-US"/>
        </w:rPr>
        <w:t xml:space="preserve"> compared with the direct solution of the integral</w:t>
      </w:r>
      <w:r w:rsidR="005D0055" w:rsidRPr="00883DA9">
        <w:rPr>
          <w:rFonts w:ascii="Times New Roman" w:hAnsi="Times New Roman" w:cs="Times New Roman"/>
          <w:lang w:val="en-US"/>
        </w:rPr>
        <w:t xml:space="preserve">. This uncertainty quickly approaches 0 as the depth of the well </w:t>
      </w:r>
      <w:r w:rsidR="005D0055" w:rsidRPr="00C85706">
        <w:rPr>
          <w:rFonts w:ascii="Times New Roman" w:hAnsi="Times New Roman" w:cs="Times New Roman"/>
          <w:lang w:val="en-US"/>
        </w:rPr>
        <w:t>decrease</w:t>
      </w:r>
      <w:r w:rsidR="005D0055" w:rsidRPr="00883DA9">
        <w:rPr>
          <w:rFonts w:ascii="Times New Roman" w:hAnsi="Times New Roman" w:cs="Times New Roman"/>
          <w:lang w:val="en-US"/>
        </w:rPr>
        <w:t>.</w:t>
      </w:r>
      <w:r w:rsidR="003712A5" w:rsidRPr="00883DA9">
        <w:rPr>
          <w:rFonts w:ascii="Times New Roman" w:hAnsi="Times New Roman" w:cs="Times New Roman"/>
          <w:lang w:val="en-US"/>
        </w:rPr>
        <w:t xml:space="preserve"> </w:t>
      </w:r>
    </w:p>
    <w:p w14:paraId="52281914" w14:textId="065BD78C" w:rsidR="005D0055" w:rsidRPr="00883DA9" w:rsidRDefault="003712A5" w:rsidP="001268A1">
      <w:pPr>
        <w:spacing w:before="240"/>
        <w:jc w:val="both"/>
        <w:rPr>
          <w:rFonts w:ascii="Times New Roman" w:hAnsi="Times New Roman" w:cs="Times New Roman"/>
          <w:lang w:val="en-US"/>
        </w:rPr>
      </w:pPr>
      <w:r w:rsidRPr="00883DA9">
        <w:rPr>
          <w:rFonts w:ascii="Times New Roman" w:hAnsi="Times New Roman" w:cs="Times New Roman"/>
          <w:lang w:val="en-US"/>
        </w:rPr>
        <w:t xml:space="preserve">Explicit formulation (with </w:t>
      </w:r>
      <m:oMath>
        <m:sSup>
          <m:sSupPr>
            <m:ctrlPr>
              <w:rPr>
                <w:rFonts w:ascii="Cambria Math" w:hAnsi="Cambria Math" w:cs="Times New Roman"/>
                <w:lang w:val="en-US"/>
              </w:rPr>
            </m:ctrlPr>
          </m:sSupPr>
          <m:e>
            <m:sSub>
              <m:sSubPr>
                <m:ctrlPr>
                  <w:rPr>
                    <w:rFonts w:ascii="Cambria Math" w:hAnsi="Cambria Math" w:cs="Times New Roman"/>
                    <w:lang w:val="en-US"/>
                  </w:rPr>
                </m:ctrlPr>
              </m:sSubPr>
              <m:e>
                <m:r>
                  <w:rPr>
                    <w:rFonts w:ascii="Cambria Math" w:hAnsi="Cambria Math" w:cs="Times New Roman"/>
                    <w:lang w:val="en-US"/>
                  </w:rPr>
                  <m:t>c</m:t>
                </m:r>
              </m:e>
              <m:sub>
                <m:r>
                  <m:rPr>
                    <m:sty m:val="p"/>
                  </m:rPr>
                  <w:rPr>
                    <w:rFonts w:ascii="Cambria Math" w:hAnsi="Cambria Math" w:cs="Times New Roman"/>
                    <w:lang w:val="en-US"/>
                  </w:rPr>
                  <m:t>0</m:t>
                </m:r>
              </m:sub>
            </m:sSub>
          </m:e>
          <m:sup>
            <m:r>
              <m:rPr>
                <m:sty m:val="p"/>
              </m:rPr>
              <w:rPr>
                <w:rFonts w:ascii="Cambria Math" w:hAnsi="Cambria Math" w:cs="Times New Roman"/>
                <w:lang w:val="en-US"/>
              </w:rPr>
              <m:t>2</m:t>
            </m:r>
          </m:sup>
        </m:sSup>
      </m:oMath>
      <w:r w:rsidRPr="00C85706">
        <w:rPr>
          <w:rFonts w:ascii="Times New Roman" w:hAnsi="Times New Roman" w:cs="Times New Roman"/>
          <w:lang w:val="en-US"/>
        </w:rPr>
        <w:t xml:space="preserve"> evaluated only at the inlet section</w:t>
      </w:r>
      <w:r w:rsidRPr="00883DA9">
        <w:rPr>
          <w:rFonts w:ascii="Times New Roman" w:eastAsiaTheme="minorEastAsia" w:hAnsi="Times New Roman" w:cs="Times New Roman"/>
          <w:lang w:val="en-US"/>
        </w:rPr>
        <w:t xml:space="preserve">) can be used as well but </w:t>
      </w:r>
      <w:r w:rsidR="001E1278" w:rsidRPr="00883DA9">
        <w:rPr>
          <w:rFonts w:ascii="Times New Roman" w:eastAsiaTheme="minorEastAsia" w:hAnsi="Times New Roman" w:cs="Times New Roman"/>
          <w:lang w:val="en-US"/>
        </w:rPr>
        <w:t>its</w:t>
      </w:r>
      <w:r w:rsidRPr="00883DA9">
        <w:rPr>
          <w:rFonts w:ascii="Times New Roman" w:eastAsiaTheme="minorEastAsia" w:hAnsi="Times New Roman" w:cs="Times New Roman"/>
          <w:lang w:val="en-US"/>
        </w:rPr>
        <w:t xml:space="preserve"> accuracy drops for deeper wells. In this case well discretization could be needed</w:t>
      </w:r>
      <w:r w:rsidR="001E1278" w:rsidRPr="00883DA9">
        <w:rPr>
          <w:rFonts w:ascii="Times New Roman" w:eastAsiaTheme="minorEastAsia" w:hAnsi="Times New Roman" w:cs="Times New Roman"/>
          <w:lang w:val="en-US"/>
        </w:rPr>
        <w:t>.</w:t>
      </w:r>
    </w:p>
    <w:p w14:paraId="6756EA35" w14:textId="645E9D0E" w:rsidR="005D0055" w:rsidRDefault="001268A1" w:rsidP="001268A1">
      <w:pPr>
        <w:jc w:val="both"/>
        <w:rPr>
          <w:rFonts w:ascii="Times New Roman" w:hAnsi="Times New Roman" w:cs="Times New Roman"/>
          <w:lang w:val="en-US"/>
        </w:rPr>
      </w:pPr>
      <w:r>
        <w:rPr>
          <w:rFonts w:ascii="Times New Roman" w:hAnsi="Times New Roman" w:cs="Times New Roman"/>
          <w:lang w:val="en-US"/>
        </w:rPr>
        <w:t>The model described has been validated with result published by Adams et Al.</w:t>
      </w:r>
      <w:r w:rsidR="00215E9E">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"/>
          <w:id w:val="1636064957"/>
          <w:placeholder>
            <w:docPart w:val="DefaultPlaceholder_-1854013440"/>
          </w:placeholder>
        </w:sdtPr>
        <w:sdtContent>
          <w:r w:rsidR="004439C3" w:rsidRPr="004439C3">
            <w:rPr>
              <w:rFonts w:ascii="Times New Roman" w:hAnsi="Times New Roman" w:cs="Times New Roman"/>
              <w:color w:val="000000"/>
              <w:lang w:val="en-US"/>
            </w:rPr>
            <w:t>[19]</w:t>
          </w:r>
        </w:sdtContent>
      </w:sdt>
      <w:r>
        <w:rPr>
          <w:rFonts w:ascii="Times New Roman" w:hAnsi="Times New Roman" w:cs="Times New Roman"/>
          <w:lang w:val="en-US"/>
        </w:rPr>
        <w:t xml:space="preserve">, following the approach described by </w:t>
      </w:r>
      <w:r w:rsidRPr="001268A1">
        <w:rPr>
          <w:rFonts w:ascii="Times New Roman" w:hAnsi="Times New Roman" w:cs="Times New Roman"/>
          <w:lang w:val="en-US"/>
        </w:rPr>
        <w:t>Schifflechner</w:t>
      </w:r>
      <w:r>
        <w:rPr>
          <w:rFonts w:ascii="Times New Roman" w:hAnsi="Times New Roman" w:cs="Times New Roman"/>
          <w:lang w:val="en-US"/>
        </w:rPr>
        <w:t xml:space="preserve"> et Al. </w:t>
      </w:r>
      <w:sdt>
        <w:sdtPr>
          <w:rPr>
            <w:rFonts w:ascii="Times New Roman" w:hAnsi="Times New Roman" w:cs="Times New Roman"/>
            <w:color w:val="000000"/>
            <w:lang w:val="en-US"/>
          </w:rPr>
          <w:tag w:val="MENDELEY_CITATION_v3_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"/>
          <w:id w:val="-110827561"/>
          <w:placeholder>
            <w:docPart w:val="DefaultPlaceholder_-1854013440"/>
          </w:placeholder>
        </w:sdtPr>
        <w:sdtContent>
          <w:r w:rsidR="004439C3" w:rsidRPr="004439C3">
            <w:rPr>
              <w:rFonts w:ascii="Times New Roman" w:hAnsi="Times New Roman" w:cs="Times New Roman"/>
              <w:color w:val="000000"/>
              <w:lang w:val="en-US"/>
            </w:rPr>
            <w:t>[28]</w:t>
          </w:r>
        </w:sdtContent>
      </w:sdt>
      <w:r>
        <w:rPr>
          <w:rFonts w:ascii="Times New Roman" w:hAnsi="Times New Roman" w:cs="Times New Roman"/>
          <w:lang w:val="en-US"/>
        </w:rPr>
        <w:t>.</w:t>
      </w:r>
      <w:r w:rsidR="00215E9E">
        <w:rPr>
          <w:rFonts w:ascii="Times New Roman" w:hAnsi="Times New Roman" w:cs="Times New Roman"/>
          <w:lang w:val="en-US"/>
        </w:rPr>
        <w:t xml:space="preserve"> </w:t>
      </w:r>
      <w:r w:rsidR="00C85706">
        <w:rPr>
          <w:rFonts w:ascii="Times New Roman" w:hAnsi="Times New Roman" w:cs="Times New Roman"/>
          <w:lang w:val="en-US"/>
        </w:rPr>
        <w:t>Validation r</w:t>
      </w:r>
      <w:r w:rsidR="00215E9E">
        <w:rPr>
          <w:rFonts w:ascii="Times New Roman" w:hAnsi="Times New Roman" w:cs="Times New Roman"/>
          <w:lang w:val="en-US"/>
        </w:rPr>
        <w:t>esults are presented in figure A-4.</w:t>
      </w:r>
    </w:p>
    <w:p w14:paraId="31CBF2CF" w14:textId="77777777" w:rsidR="00C85706" w:rsidRPr="00883DA9" w:rsidRDefault="00C85706" w:rsidP="001268A1">
      <w:pPr>
        <w:jc w:val="both"/>
        <w:rPr>
          <w:rFonts w:ascii="Times New Roman" w:hAnsi="Times New Roman" w:cs="Times New Roman"/>
          <w:lang w:val="en-US"/>
        </w:rPr>
      </w:pPr>
    </w:p>
    <w:p w14:paraId="0C63DA35" w14:textId="77777777" w:rsidR="005D0055" w:rsidRPr="00883DA9" w:rsidRDefault="005D0055" w:rsidP="005D0055">
      <w:pPr>
        <w:keepNext/>
        <w:rPr>
          <w:rFonts w:ascii="Times New Roman" w:hAnsi="Times New Roman" w:cs="Times New Roman"/>
          <w:lang w:val="en-US"/>
        </w:rPr>
      </w:pPr>
      <w:r w:rsidRPr="00883DA9">
        <w:rPr>
          <w:rFonts w:ascii="Times New Roman" w:hAnsi="Times New Roman" w:cs="Times New Roman"/>
          <w:noProof/>
          <w:lang w:val="en-US"/>
        </w:rPr>
        <w:lastRenderedPageBreak/>
        <w:drawing>
          <wp:inline distT="0" distB="0" distL="0" distR="0" wp14:anchorId="1C963101" wp14:editId="48E2AA5C">
            <wp:extent cx="6457445" cy="24944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465898" cy="2497748"/>
                    </a:xfrm>
                    <a:prstGeom prst="rect">
                      <a:avLst/>
                    </a:prstGeom>
                    <a:noFill/>
                    <a:ln>
                      <a:noFill/>
                    </a:ln>
                  </pic:spPr>
                </pic:pic>
              </a:graphicData>
            </a:graphic>
          </wp:inline>
        </w:drawing>
      </w:r>
    </w:p>
    <w:p w14:paraId="6DB6ECC2" w14:textId="6E661AF3" w:rsidR="005D0055" w:rsidRPr="00883DA9" w:rsidRDefault="005D0055" w:rsidP="005D0055">
      <w:pPr>
        <w:pStyle w:val="Didascalia"/>
        <w:rPr>
          <w:rFonts w:ascii="Times New Roman" w:hAnsi="Times New Roman" w:cs="Times New Roman"/>
          <w:lang w:val="en-US"/>
        </w:rPr>
      </w:pPr>
      <w:bookmarkStart w:id="19" w:name="_Ref94707329"/>
      <w:r w:rsidRPr="00883DA9">
        <w:rPr>
          <w:rFonts w:ascii="Times New Roman" w:hAnsi="Times New Roman" w:cs="Times New Roman"/>
          <w:lang w:val="en-US"/>
        </w:rPr>
        <w:t xml:space="preserve">Figure </w:t>
      </w:r>
      <w:r w:rsidR="008B41CC" w:rsidRPr="00883DA9">
        <w:rPr>
          <w:rFonts w:ascii="Times New Roman" w:hAnsi="Times New Roman" w:cs="Times New Roman"/>
          <w:lang w:val="en-US"/>
        </w:rPr>
        <w:t>A</w:t>
      </w:r>
      <w:r w:rsidRPr="00883DA9">
        <w:rPr>
          <w:rFonts w:ascii="Times New Roman" w:hAnsi="Times New Roman" w:cs="Times New Roman"/>
          <w:lang w:val="en-US"/>
        </w:rPr>
        <w:noBreakHyphen/>
      </w:r>
      <w:bookmarkEnd w:id="19"/>
      <w:r w:rsidR="008B41CC" w:rsidRPr="00883DA9">
        <w:rPr>
          <w:rFonts w:ascii="Times New Roman" w:hAnsi="Times New Roman" w:cs="Times New Roman"/>
          <w:lang w:val="en-US"/>
        </w:rPr>
        <w:t>2</w:t>
      </w:r>
      <w:r w:rsidRPr="00883DA9">
        <w:rPr>
          <w:rFonts w:ascii="Times New Roman" w:hAnsi="Times New Roman" w:cs="Times New Roman"/>
          <w:lang w:val="en-US"/>
        </w:rPr>
        <w:t xml:space="preserve"> - </w:t>
      </w:r>
      <m:oMath>
        <m:sSup>
          <m:sSupPr>
            <m:ctrlPr>
              <w:rPr>
                <w:rFonts w:ascii="Cambria Math" w:hAnsi="Cambria Math" w:cs="Times New Roman"/>
                <w:lang w:val="en-US"/>
              </w:rPr>
            </m:ctrlPr>
          </m:sSupPr>
          <m:e>
            <m:sSub>
              <m:sSubPr>
                <m:ctrlPr>
                  <w:rPr>
                    <w:rFonts w:ascii="Cambria Math" w:hAnsi="Cambria Math" w:cs="Times New Roman"/>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r>
          <w:rPr>
            <w:rFonts w:ascii="Cambria Math" w:hAnsi="Cambria Math" w:cs="Times New Roman"/>
            <w:lang w:val="en-US"/>
          </w:rPr>
          <m:t xml:space="preserve"> </m:t>
        </m:r>
      </m:oMath>
      <w:r w:rsidRPr="00883DA9">
        <w:rPr>
          <w:rFonts w:ascii="Times New Roman" w:hAnsi="Times New Roman" w:cs="Times New Roman"/>
          <w:lang w:val="en-US"/>
        </w:rPr>
        <w:t xml:space="preserve">iteration procedure. The procedure usually converges after </w:t>
      </w:r>
      <w:r w:rsidR="008B41CC" w:rsidRPr="00883DA9">
        <w:rPr>
          <w:rFonts w:ascii="Times New Roman" w:hAnsi="Times New Roman" w:cs="Times New Roman"/>
          <w:lang w:val="en-US"/>
        </w:rPr>
        <w:t xml:space="preserve">a </w:t>
      </w:r>
      <w:r w:rsidRPr="00883DA9">
        <w:rPr>
          <w:rFonts w:ascii="Times New Roman" w:hAnsi="Times New Roman" w:cs="Times New Roman"/>
          <w:lang w:val="en-US"/>
        </w:rPr>
        <w:t>few iterations (less than 5)</w:t>
      </w:r>
    </w:p>
    <w:p w14:paraId="1DA5AF96" w14:textId="77777777" w:rsidR="005D0055" w:rsidRPr="00883DA9" w:rsidRDefault="005D0055" w:rsidP="005D0055">
      <w:pPr>
        <w:spacing w:after="0"/>
        <w:rPr>
          <w:rFonts w:ascii="Times New Roman" w:hAnsi="Times New Roman" w:cs="Times New Roman"/>
          <w:bCs/>
          <w:i/>
          <w:sz w:val="20"/>
          <w:szCs w:val="20"/>
          <w:lang w:val="en-US"/>
        </w:rPr>
      </w:pPr>
    </w:p>
    <w:p w14:paraId="106655D3" w14:textId="77777777" w:rsidR="000635A7" w:rsidRPr="00883DA9" w:rsidRDefault="000635A7" w:rsidP="000635A7">
      <w:pPr>
        <w:keepNext/>
        <w:spacing w:before="240"/>
        <w:rPr>
          <w:rFonts w:ascii="Times New Roman" w:hAnsi="Times New Roman" w:cs="Times New Roman"/>
          <w:lang w:val="en-US"/>
        </w:rPr>
      </w:pPr>
      <w:r w:rsidRPr="00883DA9">
        <w:rPr>
          <w:rFonts w:ascii="Times New Roman" w:hAnsi="Times New Roman" w:cs="Times New Roman"/>
          <w:noProof/>
          <w:lang w:val="en-US"/>
        </w:rPr>
        <w:drawing>
          <wp:inline distT="0" distB="0" distL="0" distR="0" wp14:anchorId="699EC60F" wp14:editId="0B211DD8">
            <wp:extent cx="6495897" cy="3954841"/>
            <wp:effectExtent l="0" t="0" r="0" b="0"/>
            <wp:docPr id="8" name="Immagin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5340" cy="3960590"/>
                    </a:xfrm>
                    <a:prstGeom prst="rect">
                      <a:avLst/>
                    </a:prstGeom>
                    <a:noFill/>
                  </pic:spPr>
                </pic:pic>
              </a:graphicData>
            </a:graphic>
          </wp:inline>
        </w:drawing>
      </w:r>
    </w:p>
    <w:p w14:paraId="5467A523" w14:textId="1A2A6C08" w:rsidR="000635A7" w:rsidRPr="00883DA9" w:rsidRDefault="000635A7" w:rsidP="000635A7">
      <w:pPr>
        <w:pStyle w:val="Didascalia"/>
        <w:rPr>
          <w:rFonts w:ascii="Times New Roman" w:hAnsi="Times New Roman" w:cs="Times New Roman"/>
          <w:lang w:val="en-US"/>
        </w:rPr>
      </w:pPr>
      <w:bookmarkStart w:id="20" w:name="_Ref94689984"/>
      <w:bookmarkStart w:id="21" w:name="_Ref94689975"/>
      <w:r w:rsidRPr="00883DA9">
        <w:rPr>
          <w:rFonts w:ascii="Times New Roman" w:hAnsi="Times New Roman" w:cs="Times New Roman"/>
          <w:lang w:val="en-US"/>
        </w:rPr>
        <w:t>Figure A</w:t>
      </w:r>
      <w:r w:rsidRPr="00883DA9">
        <w:rPr>
          <w:rFonts w:ascii="Times New Roman" w:hAnsi="Times New Roman" w:cs="Times New Roman"/>
          <w:lang w:val="en-US"/>
        </w:rPr>
        <w:noBreakHyphen/>
      </w:r>
      <w:bookmarkEnd w:id="20"/>
      <w:r w:rsidR="003712A5" w:rsidRPr="00883DA9">
        <w:rPr>
          <w:rFonts w:ascii="Times New Roman" w:hAnsi="Times New Roman" w:cs="Times New Roman"/>
          <w:lang w:val="en-US"/>
        </w:rPr>
        <w:t>3</w:t>
      </w:r>
      <w:r w:rsidRPr="00883DA9">
        <w:rPr>
          <w:rFonts w:ascii="Times New Roman" w:hAnsi="Times New Roman" w:cs="Times New Roman"/>
          <w:lang w:val="en-US"/>
        </w:rPr>
        <w:t xml:space="preserve"> - Pressure Density Relation on a particular streamline</w:t>
      </w:r>
      <w:r w:rsidR="003712A5" w:rsidRPr="00883DA9">
        <w:rPr>
          <w:rFonts w:ascii="Times New Roman" w:hAnsi="Times New Roman" w:cs="Times New Roman"/>
          <w:lang w:val="en-US"/>
        </w:rPr>
        <w:t xml:space="preserve"> (10km depth adiabatic well)</w:t>
      </w:r>
      <w:r w:rsidRPr="00883DA9">
        <w:rPr>
          <w:rFonts w:ascii="Times New Roman" w:hAnsi="Times New Roman" w:cs="Times New Roman"/>
          <w:lang w:val="en-US"/>
        </w:rPr>
        <w:t>: The figure shows different linear relations that can approximate the pressure-density curve</w:t>
      </w:r>
      <w:bookmarkEnd w:id="21"/>
      <w:r w:rsidRPr="00883DA9">
        <w:rPr>
          <w:rFonts w:ascii="Times New Roman" w:hAnsi="Times New Roman" w:cs="Times New Roman"/>
          <w:lang w:val="en-US"/>
        </w:rPr>
        <w:t xml:space="preserve">. </w:t>
      </w:r>
      <w:r w:rsidR="003712A5" w:rsidRPr="00883DA9">
        <w:rPr>
          <w:rFonts w:ascii="Times New Roman" w:hAnsi="Times New Roman" w:cs="Times New Roman"/>
          <w:lang w:val="en-US"/>
        </w:rPr>
        <w:t>The orange line is the implicit formulation from equation (A</w:t>
      </w:r>
      <w:r w:rsidR="003712A5" w:rsidRPr="00883DA9">
        <w:rPr>
          <w:rFonts w:ascii="Times New Roman" w:hAnsi="Times New Roman" w:cs="Times New Roman"/>
          <w:lang w:val="en-US"/>
        </w:rPr>
        <w:noBreakHyphen/>
        <w:t xml:space="preserve">9) </w:t>
      </w:r>
    </w:p>
    <w:p w14:paraId="43EFCC03" w14:textId="4040E8B8" w:rsidR="000635A7" w:rsidRPr="00883DA9" w:rsidRDefault="001268A1" w:rsidP="3081F5AA">
      <w:pPr>
        <w:rPr>
          <w:lang w:val="en-US"/>
        </w:rPr>
      </w:pPr>
      <w:r>
        <w:rPr>
          <w:noProof/>
          <w:lang w:val="en-US"/>
        </w:rPr>
        <w:lastRenderedPageBreak/>
        <w:drawing>
          <wp:inline distT="0" distB="0" distL="0" distR="0" wp14:anchorId="4E0DEAA6" wp14:editId="77484296">
            <wp:extent cx="6145562" cy="345970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876" r="7317"/>
                    <a:stretch/>
                  </pic:blipFill>
                  <pic:spPr bwMode="auto">
                    <a:xfrm>
                      <a:off x="0" y="0"/>
                      <a:ext cx="6154759" cy="3464885"/>
                    </a:xfrm>
                    <a:prstGeom prst="rect">
                      <a:avLst/>
                    </a:prstGeom>
                    <a:noFill/>
                    <a:ln>
                      <a:noFill/>
                    </a:ln>
                    <a:extLst>
                      <a:ext uri="{53640926-AAD7-44D8-BBD7-CCE9431645EC}">
                        <a14:shadowObscured xmlns:a14="http://schemas.microsoft.com/office/drawing/2010/main"/>
                      </a:ext>
                    </a:extLst>
                  </pic:spPr>
                </pic:pic>
              </a:graphicData>
            </a:graphic>
          </wp:inline>
        </w:drawing>
      </w:r>
    </w:p>
    <w:p w14:paraId="264542E0" w14:textId="1B0DCF30" w:rsidR="001268A1" w:rsidRPr="001268A1" w:rsidRDefault="001268A1" w:rsidP="001268A1">
      <w:pPr>
        <w:pStyle w:val="Didascalia"/>
        <w:rPr>
          <w:rFonts w:ascii="Times New Roman" w:hAnsi="Times New Roman" w:cs="Times New Roman"/>
        </w:rPr>
      </w:pPr>
      <w:r w:rsidRPr="001268A1">
        <w:rPr>
          <w:rFonts w:ascii="Times New Roman" w:hAnsi="Times New Roman" w:cs="Times New Roman"/>
        </w:rPr>
        <w:t>Figure A</w:t>
      </w:r>
      <w:r w:rsidRPr="001268A1">
        <w:rPr>
          <w:rFonts w:ascii="Times New Roman" w:hAnsi="Times New Roman" w:cs="Times New Roman"/>
        </w:rPr>
        <w:noBreakHyphen/>
        <w:t>4 – Model Validation</w:t>
      </w:r>
      <w:r>
        <w:rPr>
          <w:rFonts w:ascii="Times New Roman" w:hAnsi="Times New Roman" w:cs="Times New Roman"/>
        </w:rPr>
        <w:t>:</w:t>
      </w:r>
      <w:r w:rsidRPr="001268A1">
        <w:rPr>
          <w:rFonts w:ascii="Times New Roman" w:hAnsi="Times New Roman" w:cs="Times New Roman"/>
        </w:rPr>
        <w:t xml:space="preserve"> comparison of </w:t>
      </w:r>
      <w:r>
        <w:rPr>
          <w:rFonts w:ascii="Times New Roman" w:hAnsi="Times New Roman" w:cs="Times New Roman"/>
        </w:rPr>
        <w:t xml:space="preserve">current study model result with result published by </w:t>
      </w:r>
      <w:r w:rsidRPr="00215E9E">
        <w:rPr>
          <w:rFonts w:ascii="Times New Roman" w:hAnsi="Times New Roman" w:cs="Times New Roman"/>
        </w:rPr>
        <w:t xml:space="preserve">Adams et al. </w:t>
      </w:r>
      <w:sdt>
        <w:sdtPr>
          <w:rPr>
            <w:rFonts w:ascii="Times New Roman" w:hAnsi="Times New Roman" w:cs="Times New Roman"/>
            <w:i w:val="0"/>
            <w:color w:val="000000"/>
          </w:rPr>
          <w:tag w:val="MENDELEY_CITATION_v3_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"/>
          <w:id w:val="1602840672"/>
          <w:placeholder>
            <w:docPart w:val="DefaultPlaceholder_-1854013440"/>
          </w:placeholder>
        </w:sdtPr>
        <w:sdtContent>
          <w:r w:rsidR="004439C3" w:rsidRPr="004439C3">
            <w:rPr>
              <w:rFonts w:ascii="Times New Roman" w:hAnsi="Times New Roman" w:cs="Times New Roman"/>
              <w:i w:val="0"/>
              <w:color w:val="000000"/>
            </w:rPr>
            <w:t>[17]</w:t>
          </w:r>
        </w:sdtContent>
      </w:sdt>
      <w:r w:rsidRPr="00215E9E">
        <w:rPr>
          <w:rFonts w:ascii="Times New Roman" w:hAnsi="Times New Roman" w:cs="Times New Roman"/>
        </w:rPr>
        <w:t>.</w:t>
      </w:r>
      <w:r w:rsidRPr="001268A1">
        <w:rPr>
          <w:rFonts w:ascii="Times New Roman" w:hAnsi="Times New Roman" w:cs="Times New Roman"/>
        </w:rPr>
        <w:t xml:space="preserve"> Orange area represent a 10% error band</w:t>
      </w:r>
      <w:r>
        <w:rPr>
          <w:rFonts w:ascii="Times New Roman" w:hAnsi="Times New Roman" w:cs="Times New Roman"/>
        </w:rPr>
        <w:t>.</w:t>
      </w:r>
    </w:p>
    <w:p w14:paraId="53A6E180" w14:textId="33A6180C" w:rsidR="009655B4" w:rsidRPr="001268A1" w:rsidRDefault="009655B4" w:rsidP="3081F5AA">
      <w:pPr>
        <w:widowControl w:val="0"/>
        <w:spacing w:line="240" w:lineRule="auto"/>
        <w:ind w:left="640" w:hanging="640"/>
        <w:rPr>
          <w:rFonts w:ascii="Times New Roman" w:hAnsi="Times New Roman" w:cs="Times New Roman"/>
        </w:rPr>
      </w:pPr>
    </w:p>
    <w:sectPr w:rsidR="009655B4" w:rsidRPr="001268A1" w:rsidSect="003951CF">
      <w:headerReference w:type="default" r:id="rId35"/>
      <w:footerReference w:type="default" r:id="rId36"/>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Pietro Ungar" w:date="2024-09-30T09:17:00Z" w:initials="PU">
    <w:p w14:paraId="0E678553" w14:textId="56AD82E7" w:rsidR="00F16E79" w:rsidRDefault="00F16E79">
      <w:pPr>
        <w:pStyle w:val="Testocommento"/>
      </w:pPr>
      <w:r>
        <w:rPr>
          <w:rStyle w:val="Rimandocommento"/>
        </w:rPr>
        <w:annotationRef/>
      </w:r>
      <w:hyperlink r:id="rId1" w:history="1">
        <w:r w:rsidRPr="004C6AC0">
          <w:rPr>
            <w:rStyle w:val="Collegamentoipertestuale"/>
          </w:rPr>
          <w:t>https://www.sciencedirect.com/science/article/pii/S1876610219305375</w:t>
        </w:r>
      </w:hyperlink>
    </w:p>
    <w:p w14:paraId="2C3E918A" w14:textId="77777777" w:rsidR="00F16E79" w:rsidRDefault="00F16E79">
      <w:pPr>
        <w:pStyle w:val="Testocommento"/>
      </w:pPr>
    </w:p>
    <w:p w14:paraId="05B2EDF5" w14:textId="76C752B5" w:rsidR="00F16E79" w:rsidRDefault="00F16E79">
      <w:pPr>
        <w:pStyle w:val="Testocommento"/>
      </w:pPr>
      <w:r>
        <w:t>to be added!</w:t>
      </w:r>
      <w:r>
        <w:br/>
      </w:r>
    </w:p>
  </w:comment>
  <w:comment w:id="5" w:author="Pietro Ungar" w:date="2024-11-19T12:13:00Z" w:initials="PU">
    <w:p w14:paraId="6EA6C2A2" w14:textId="1826A88C" w:rsidR="00A33208" w:rsidRDefault="00A33208">
      <w:pPr>
        <w:pStyle w:val="Testocommento"/>
      </w:pPr>
      <w:r>
        <w:rPr>
          <w:rStyle w:val="Rimandocommento"/>
        </w:rPr>
        <w:annotationRef/>
      </w:r>
      <w:r>
        <w:t>This has to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B2EDF5" w15:done="0"/>
  <w15:commentEx w15:paraId="6EA6C2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B2EDF5" w16cid:durableId="2AA4EB1C"/>
  <w16cid:commentId w16cid:paraId="6EA6C2A2" w16cid:durableId="2AE6FF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A732C" w14:textId="77777777" w:rsidR="002D7090" w:rsidRDefault="002D7090" w:rsidP="00256FF7">
      <w:pPr>
        <w:spacing w:after="0" w:line="240" w:lineRule="auto"/>
      </w:pPr>
      <w:r>
        <w:separator/>
      </w:r>
    </w:p>
  </w:endnote>
  <w:endnote w:type="continuationSeparator" w:id="0">
    <w:p w14:paraId="7422F6E1" w14:textId="77777777" w:rsidR="002D7090" w:rsidRDefault="002D7090" w:rsidP="00256FF7">
      <w:pPr>
        <w:spacing w:after="0" w:line="240" w:lineRule="auto"/>
      </w:pPr>
      <w:r>
        <w:continuationSeparator/>
      </w:r>
    </w:p>
  </w:endnote>
  <w:endnote w:type="continuationNotice" w:id="1">
    <w:p w14:paraId="71707DBA" w14:textId="77777777" w:rsidR="002D7090" w:rsidRDefault="002D70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Arimo">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210"/>
      <w:gridCol w:w="3210"/>
      <w:gridCol w:w="3210"/>
    </w:tblGrid>
    <w:tr w:rsidR="00F16E79" w14:paraId="55D28101" w14:textId="77777777" w:rsidTr="6B29DD0A">
      <w:tc>
        <w:tcPr>
          <w:tcW w:w="3210" w:type="dxa"/>
        </w:tcPr>
        <w:p w14:paraId="55D4D46F" w14:textId="441C5088" w:rsidR="00F16E79" w:rsidRDefault="00F16E79" w:rsidP="6B29DD0A">
          <w:pPr>
            <w:pStyle w:val="Intestazione"/>
            <w:ind w:left="-115"/>
          </w:pPr>
        </w:p>
      </w:tc>
      <w:tc>
        <w:tcPr>
          <w:tcW w:w="3210" w:type="dxa"/>
        </w:tcPr>
        <w:p w14:paraId="357C7240" w14:textId="3699BFDB" w:rsidR="00F16E79" w:rsidRDefault="00F16E79" w:rsidP="6B29DD0A">
          <w:pPr>
            <w:pStyle w:val="Intestazione"/>
            <w:jc w:val="center"/>
          </w:pPr>
        </w:p>
      </w:tc>
      <w:tc>
        <w:tcPr>
          <w:tcW w:w="3210" w:type="dxa"/>
        </w:tcPr>
        <w:p w14:paraId="0AACFEF9" w14:textId="38DB71E5" w:rsidR="00F16E79" w:rsidRDefault="00F16E79" w:rsidP="6B29DD0A">
          <w:pPr>
            <w:pStyle w:val="Intestazione"/>
            <w:ind w:right="-115"/>
            <w:jc w:val="right"/>
          </w:pPr>
        </w:p>
      </w:tc>
    </w:tr>
  </w:tbl>
  <w:p w14:paraId="4F0321F7" w14:textId="61682D45" w:rsidR="00F16E79" w:rsidRDefault="00F16E7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657AD8" w14:textId="77777777" w:rsidR="002D7090" w:rsidRDefault="002D7090" w:rsidP="00256FF7">
      <w:pPr>
        <w:spacing w:after="0" w:line="240" w:lineRule="auto"/>
      </w:pPr>
      <w:r>
        <w:separator/>
      </w:r>
    </w:p>
  </w:footnote>
  <w:footnote w:type="continuationSeparator" w:id="0">
    <w:p w14:paraId="4889A1E8" w14:textId="77777777" w:rsidR="002D7090" w:rsidRDefault="002D7090" w:rsidP="00256FF7">
      <w:pPr>
        <w:spacing w:after="0" w:line="240" w:lineRule="auto"/>
      </w:pPr>
      <w:r>
        <w:continuationSeparator/>
      </w:r>
    </w:p>
  </w:footnote>
  <w:footnote w:type="continuationNotice" w:id="1">
    <w:p w14:paraId="3ED7A23D" w14:textId="77777777" w:rsidR="002D7090" w:rsidRDefault="002D70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210"/>
      <w:gridCol w:w="3210"/>
      <w:gridCol w:w="3210"/>
    </w:tblGrid>
    <w:tr w:rsidR="00F16E79" w14:paraId="0DEBC0FB" w14:textId="77777777" w:rsidTr="6B29DD0A">
      <w:tc>
        <w:tcPr>
          <w:tcW w:w="3210" w:type="dxa"/>
        </w:tcPr>
        <w:p w14:paraId="3E283A31" w14:textId="2DB76B3D" w:rsidR="00F16E79" w:rsidRDefault="00F16E79" w:rsidP="6B29DD0A">
          <w:pPr>
            <w:pStyle w:val="Intestazione"/>
            <w:ind w:left="-115"/>
          </w:pPr>
        </w:p>
      </w:tc>
      <w:tc>
        <w:tcPr>
          <w:tcW w:w="3210" w:type="dxa"/>
        </w:tcPr>
        <w:p w14:paraId="50A4F6B4" w14:textId="39F6F19B" w:rsidR="00F16E79" w:rsidRDefault="00F16E79" w:rsidP="6B29DD0A">
          <w:pPr>
            <w:pStyle w:val="Intestazione"/>
            <w:jc w:val="center"/>
          </w:pPr>
        </w:p>
      </w:tc>
      <w:tc>
        <w:tcPr>
          <w:tcW w:w="3210" w:type="dxa"/>
        </w:tcPr>
        <w:p w14:paraId="73896130" w14:textId="64C8AE8A" w:rsidR="00F16E79" w:rsidRDefault="00F16E79" w:rsidP="6B29DD0A">
          <w:pPr>
            <w:pStyle w:val="Intestazione"/>
            <w:ind w:right="-115"/>
            <w:jc w:val="right"/>
          </w:pPr>
        </w:p>
      </w:tc>
    </w:tr>
  </w:tbl>
  <w:p w14:paraId="3555B693" w14:textId="62344E9F" w:rsidR="00F16E79" w:rsidRDefault="00F16E7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9A1C8"/>
    <w:multiLevelType w:val="hybridMultilevel"/>
    <w:tmpl w:val="A3125222"/>
    <w:lvl w:ilvl="0" w:tplc="453EB7CA">
      <w:start w:val="1"/>
      <w:numFmt w:val="bullet"/>
      <w:lvlText w:val=""/>
      <w:lvlJc w:val="left"/>
      <w:pPr>
        <w:ind w:left="720" w:hanging="360"/>
      </w:pPr>
      <w:rPr>
        <w:rFonts w:ascii="Symbol" w:hAnsi="Symbol" w:hint="default"/>
      </w:rPr>
    </w:lvl>
    <w:lvl w:ilvl="1" w:tplc="563CA944">
      <w:start w:val="1"/>
      <w:numFmt w:val="bullet"/>
      <w:lvlText w:val="o"/>
      <w:lvlJc w:val="left"/>
      <w:pPr>
        <w:ind w:left="1440" w:hanging="360"/>
      </w:pPr>
      <w:rPr>
        <w:rFonts w:ascii="Courier New" w:hAnsi="Courier New" w:hint="default"/>
      </w:rPr>
    </w:lvl>
    <w:lvl w:ilvl="2" w:tplc="14346040">
      <w:start w:val="1"/>
      <w:numFmt w:val="bullet"/>
      <w:lvlText w:val=""/>
      <w:lvlJc w:val="left"/>
      <w:pPr>
        <w:ind w:left="2160" w:hanging="360"/>
      </w:pPr>
      <w:rPr>
        <w:rFonts w:ascii="Wingdings" w:hAnsi="Wingdings" w:hint="default"/>
      </w:rPr>
    </w:lvl>
    <w:lvl w:ilvl="3" w:tplc="1314489E">
      <w:start w:val="1"/>
      <w:numFmt w:val="bullet"/>
      <w:lvlText w:val=""/>
      <w:lvlJc w:val="left"/>
      <w:pPr>
        <w:ind w:left="2880" w:hanging="360"/>
      </w:pPr>
      <w:rPr>
        <w:rFonts w:ascii="Symbol" w:hAnsi="Symbol" w:hint="default"/>
      </w:rPr>
    </w:lvl>
    <w:lvl w:ilvl="4" w:tplc="23143C88">
      <w:start w:val="1"/>
      <w:numFmt w:val="bullet"/>
      <w:lvlText w:val="o"/>
      <w:lvlJc w:val="left"/>
      <w:pPr>
        <w:ind w:left="3600" w:hanging="360"/>
      </w:pPr>
      <w:rPr>
        <w:rFonts w:ascii="Courier New" w:hAnsi="Courier New" w:hint="default"/>
      </w:rPr>
    </w:lvl>
    <w:lvl w:ilvl="5" w:tplc="80B410C6">
      <w:start w:val="1"/>
      <w:numFmt w:val="bullet"/>
      <w:lvlText w:val=""/>
      <w:lvlJc w:val="left"/>
      <w:pPr>
        <w:ind w:left="4320" w:hanging="360"/>
      </w:pPr>
      <w:rPr>
        <w:rFonts w:ascii="Wingdings" w:hAnsi="Wingdings" w:hint="default"/>
      </w:rPr>
    </w:lvl>
    <w:lvl w:ilvl="6" w:tplc="EBF00FF8">
      <w:start w:val="1"/>
      <w:numFmt w:val="bullet"/>
      <w:lvlText w:val=""/>
      <w:lvlJc w:val="left"/>
      <w:pPr>
        <w:ind w:left="5040" w:hanging="360"/>
      </w:pPr>
      <w:rPr>
        <w:rFonts w:ascii="Symbol" w:hAnsi="Symbol" w:hint="default"/>
      </w:rPr>
    </w:lvl>
    <w:lvl w:ilvl="7" w:tplc="08C4CA8C">
      <w:start w:val="1"/>
      <w:numFmt w:val="bullet"/>
      <w:lvlText w:val="o"/>
      <w:lvlJc w:val="left"/>
      <w:pPr>
        <w:ind w:left="5760" w:hanging="360"/>
      </w:pPr>
      <w:rPr>
        <w:rFonts w:ascii="Courier New" w:hAnsi="Courier New" w:hint="default"/>
      </w:rPr>
    </w:lvl>
    <w:lvl w:ilvl="8" w:tplc="0424378A">
      <w:start w:val="1"/>
      <w:numFmt w:val="bullet"/>
      <w:lvlText w:val=""/>
      <w:lvlJc w:val="left"/>
      <w:pPr>
        <w:ind w:left="6480" w:hanging="360"/>
      </w:pPr>
      <w:rPr>
        <w:rFonts w:ascii="Wingdings" w:hAnsi="Wingdings" w:hint="default"/>
      </w:rPr>
    </w:lvl>
  </w:abstractNum>
  <w:abstractNum w:abstractNumId="1" w15:restartNumberingAfterBreak="0">
    <w:nsid w:val="06022930"/>
    <w:multiLevelType w:val="hybridMultilevel"/>
    <w:tmpl w:val="C85E67AA"/>
    <w:lvl w:ilvl="0" w:tplc="0BBC8690">
      <w:start w:val="1"/>
      <w:numFmt w:val="decimal"/>
      <w:lvlText w:val="%1."/>
      <w:lvlJc w:val="left"/>
      <w:pPr>
        <w:ind w:left="1843" w:hanging="360"/>
      </w:pPr>
      <w:rPr>
        <w:rFonts w:hint="default"/>
      </w:rPr>
    </w:lvl>
    <w:lvl w:ilvl="1" w:tplc="04100019">
      <w:start w:val="1"/>
      <w:numFmt w:val="lowerLetter"/>
      <w:lvlText w:val="%2."/>
      <w:lvlJc w:val="left"/>
      <w:pPr>
        <w:ind w:left="2563" w:hanging="360"/>
      </w:pPr>
    </w:lvl>
    <w:lvl w:ilvl="2" w:tplc="0410001B" w:tentative="1">
      <w:start w:val="1"/>
      <w:numFmt w:val="lowerRoman"/>
      <w:lvlText w:val="%3."/>
      <w:lvlJc w:val="right"/>
      <w:pPr>
        <w:ind w:left="3283" w:hanging="180"/>
      </w:pPr>
    </w:lvl>
    <w:lvl w:ilvl="3" w:tplc="0410000F" w:tentative="1">
      <w:start w:val="1"/>
      <w:numFmt w:val="decimal"/>
      <w:lvlText w:val="%4."/>
      <w:lvlJc w:val="left"/>
      <w:pPr>
        <w:ind w:left="4003" w:hanging="360"/>
      </w:pPr>
    </w:lvl>
    <w:lvl w:ilvl="4" w:tplc="04100019" w:tentative="1">
      <w:start w:val="1"/>
      <w:numFmt w:val="lowerLetter"/>
      <w:lvlText w:val="%5."/>
      <w:lvlJc w:val="left"/>
      <w:pPr>
        <w:ind w:left="4723" w:hanging="360"/>
      </w:pPr>
    </w:lvl>
    <w:lvl w:ilvl="5" w:tplc="0410001B" w:tentative="1">
      <w:start w:val="1"/>
      <w:numFmt w:val="lowerRoman"/>
      <w:lvlText w:val="%6."/>
      <w:lvlJc w:val="right"/>
      <w:pPr>
        <w:ind w:left="5443" w:hanging="180"/>
      </w:pPr>
    </w:lvl>
    <w:lvl w:ilvl="6" w:tplc="0410000F" w:tentative="1">
      <w:start w:val="1"/>
      <w:numFmt w:val="decimal"/>
      <w:lvlText w:val="%7."/>
      <w:lvlJc w:val="left"/>
      <w:pPr>
        <w:ind w:left="6163" w:hanging="360"/>
      </w:pPr>
    </w:lvl>
    <w:lvl w:ilvl="7" w:tplc="04100019" w:tentative="1">
      <w:start w:val="1"/>
      <w:numFmt w:val="lowerLetter"/>
      <w:lvlText w:val="%8."/>
      <w:lvlJc w:val="left"/>
      <w:pPr>
        <w:ind w:left="6883" w:hanging="360"/>
      </w:pPr>
    </w:lvl>
    <w:lvl w:ilvl="8" w:tplc="0410001B" w:tentative="1">
      <w:start w:val="1"/>
      <w:numFmt w:val="lowerRoman"/>
      <w:lvlText w:val="%9."/>
      <w:lvlJc w:val="right"/>
      <w:pPr>
        <w:ind w:left="7603" w:hanging="180"/>
      </w:pPr>
    </w:lvl>
  </w:abstractNum>
  <w:abstractNum w:abstractNumId="2" w15:restartNumberingAfterBreak="0">
    <w:nsid w:val="0BF321D8"/>
    <w:multiLevelType w:val="hybridMultilevel"/>
    <w:tmpl w:val="3DE4AA68"/>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cs="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cs="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cs="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3" w15:restartNumberingAfterBreak="0">
    <w:nsid w:val="0D2F79AF"/>
    <w:multiLevelType w:val="hybridMultilevel"/>
    <w:tmpl w:val="6F58149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8C51FE"/>
    <w:multiLevelType w:val="hybridMultilevel"/>
    <w:tmpl w:val="73724F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D1F9C"/>
    <w:multiLevelType w:val="hybridMultilevel"/>
    <w:tmpl w:val="975E58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3D6188"/>
    <w:multiLevelType w:val="hybridMultilevel"/>
    <w:tmpl w:val="DC5433B8"/>
    <w:lvl w:ilvl="0" w:tplc="0410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7F2704"/>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306DBC"/>
    <w:multiLevelType w:val="hybridMultilevel"/>
    <w:tmpl w:val="4C46A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83B2315"/>
    <w:multiLevelType w:val="hybridMultilevel"/>
    <w:tmpl w:val="E4563BA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2AB33CE1"/>
    <w:multiLevelType w:val="multilevel"/>
    <w:tmpl w:val="6F465E62"/>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1" w15:restartNumberingAfterBreak="0">
    <w:nsid w:val="2AC0511D"/>
    <w:multiLevelType w:val="hybridMultilevel"/>
    <w:tmpl w:val="16B469F6"/>
    <w:lvl w:ilvl="0" w:tplc="0410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70157C"/>
    <w:multiLevelType w:val="hybridMultilevel"/>
    <w:tmpl w:val="D8A84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760A6E"/>
    <w:multiLevelType w:val="hybridMultilevel"/>
    <w:tmpl w:val="F8B027A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4" w15:restartNumberingAfterBreak="0">
    <w:nsid w:val="2C823604"/>
    <w:multiLevelType w:val="hybridMultilevel"/>
    <w:tmpl w:val="F782C2B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15:restartNumberingAfterBreak="0">
    <w:nsid w:val="32313906"/>
    <w:multiLevelType w:val="hybridMultilevel"/>
    <w:tmpl w:val="7B26D4EE"/>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CC5A36"/>
    <w:multiLevelType w:val="hybridMultilevel"/>
    <w:tmpl w:val="CF0CB32A"/>
    <w:lvl w:ilvl="0" w:tplc="0410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0C7A19"/>
    <w:multiLevelType w:val="hybridMultilevel"/>
    <w:tmpl w:val="9248748E"/>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4194ECA"/>
    <w:multiLevelType w:val="hybridMultilevel"/>
    <w:tmpl w:val="D61EC5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4D50CE3"/>
    <w:multiLevelType w:val="hybridMultilevel"/>
    <w:tmpl w:val="760AFA4E"/>
    <w:lvl w:ilvl="0" w:tplc="0400B322">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5E84A98"/>
    <w:multiLevelType w:val="hybridMultilevel"/>
    <w:tmpl w:val="D54C6B50"/>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C71CEE"/>
    <w:multiLevelType w:val="hybridMultilevel"/>
    <w:tmpl w:val="EC66C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26199B"/>
    <w:multiLevelType w:val="hybridMultilevel"/>
    <w:tmpl w:val="23E6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74C87"/>
    <w:multiLevelType w:val="hybridMultilevel"/>
    <w:tmpl w:val="85A8EC02"/>
    <w:lvl w:ilvl="0" w:tplc="EEDC1DC6">
      <w:start w:val="1"/>
      <w:numFmt w:val="bullet"/>
      <w:lvlText w:val=""/>
      <w:lvlJc w:val="left"/>
      <w:pPr>
        <w:ind w:left="720" w:hanging="360"/>
      </w:pPr>
      <w:rPr>
        <w:rFonts w:ascii="Symbol" w:eastAsiaTheme="minorHAnsi"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19A3BF7"/>
    <w:multiLevelType w:val="hybridMultilevel"/>
    <w:tmpl w:val="5126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EF0C21"/>
    <w:multiLevelType w:val="hybridMultilevel"/>
    <w:tmpl w:val="263E7A68"/>
    <w:lvl w:ilvl="0" w:tplc="7956517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362155D"/>
    <w:multiLevelType w:val="hybridMultilevel"/>
    <w:tmpl w:val="77CEAD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3F179C1"/>
    <w:multiLevelType w:val="multilevel"/>
    <w:tmpl w:val="8C0C4808"/>
    <w:lvl w:ilvl="0">
      <w:start w:val="1"/>
      <w:numFmt w:val="decimal"/>
      <w:pStyle w:val="Bibliografi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415788E"/>
    <w:multiLevelType w:val="hybridMultilevel"/>
    <w:tmpl w:val="3F0ADAC0"/>
    <w:lvl w:ilvl="0" w:tplc="0410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5C6970"/>
    <w:multiLevelType w:val="hybridMultilevel"/>
    <w:tmpl w:val="64348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A1766CD"/>
    <w:multiLevelType w:val="hybridMultilevel"/>
    <w:tmpl w:val="4804112C"/>
    <w:lvl w:ilvl="0" w:tplc="596E6C5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AB46A99"/>
    <w:multiLevelType w:val="hybridMultilevel"/>
    <w:tmpl w:val="9D4048BE"/>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32" w15:restartNumberingAfterBreak="0">
    <w:nsid w:val="5AEE349F"/>
    <w:multiLevelType w:val="hybridMultilevel"/>
    <w:tmpl w:val="E5A80D16"/>
    <w:lvl w:ilvl="0" w:tplc="0410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0476E2"/>
    <w:multiLevelType w:val="hybridMultilevel"/>
    <w:tmpl w:val="FD52D712"/>
    <w:lvl w:ilvl="0" w:tplc="8B30596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F297BB6"/>
    <w:multiLevelType w:val="hybridMultilevel"/>
    <w:tmpl w:val="C7828306"/>
    <w:lvl w:ilvl="0" w:tplc="04100019">
      <w:start w:val="1"/>
      <w:numFmt w:val="lowerLetter"/>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5" w15:restartNumberingAfterBreak="0">
    <w:nsid w:val="60D87888"/>
    <w:multiLevelType w:val="hybridMultilevel"/>
    <w:tmpl w:val="5D40CEB0"/>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959AB5EA">
      <w:start w:val="1"/>
      <w:numFmt w:val="lowerRoman"/>
      <w:lvlText w:val="%3."/>
      <w:lvlJc w:val="right"/>
      <w:pPr>
        <w:ind w:left="2160" w:hanging="180"/>
      </w:pPr>
      <w:rPr>
        <w:rFonts w:hint="default"/>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84C7476"/>
    <w:multiLevelType w:val="hybridMultilevel"/>
    <w:tmpl w:val="2EC825BC"/>
    <w:lvl w:ilvl="0" w:tplc="069030B6">
      <w:numFmt w:val="none"/>
      <w:lvlText w:val=""/>
      <w:lvlJc w:val="left"/>
      <w:pPr>
        <w:tabs>
          <w:tab w:val="num" w:pos="360"/>
        </w:tabs>
      </w:pPr>
    </w:lvl>
    <w:lvl w:ilvl="1" w:tplc="03787DD2">
      <w:start w:val="1"/>
      <w:numFmt w:val="lowerLetter"/>
      <w:lvlText w:val="%2."/>
      <w:lvlJc w:val="left"/>
      <w:pPr>
        <w:ind w:left="1440" w:hanging="360"/>
      </w:pPr>
    </w:lvl>
    <w:lvl w:ilvl="2" w:tplc="731A44DC">
      <w:start w:val="1"/>
      <w:numFmt w:val="lowerRoman"/>
      <w:lvlText w:val="%3."/>
      <w:lvlJc w:val="right"/>
      <w:pPr>
        <w:ind w:left="2160" w:hanging="180"/>
      </w:pPr>
    </w:lvl>
    <w:lvl w:ilvl="3" w:tplc="3ACAB8E6">
      <w:start w:val="1"/>
      <w:numFmt w:val="decimal"/>
      <w:lvlText w:val="%4."/>
      <w:lvlJc w:val="left"/>
      <w:pPr>
        <w:ind w:left="2880" w:hanging="360"/>
      </w:pPr>
    </w:lvl>
    <w:lvl w:ilvl="4" w:tplc="C8F62466">
      <w:start w:val="1"/>
      <w:numFmt w:val="lowerLetter"/>
      <w:lvlText w:val="%5."/>
      <w:lvlJc w:val="left"/>
      <w:pPr>
        <w:ind w:left="3600" w:hanging="360"/>
      </w:pPr>
    </w:lvl>
    <w:lvl w:ilvl="5" w:tplc="BD8E820C">
      <w:start w:val="1"/>
      <w:numFmt w:val="lowerRoman"/>
      <w:lvlText w:val="%6."/>
      <w:lvlJc w:val="right"/>
      <w:pPr>
        <w:ind w:left="4320" w:hanging="180"/>
      </w:pPr>
    </w:lvl>
    <w:lvl w:ilvl="6" w:tplc="8F647884">
      <w:start w:val="1"/>
      <w:numFmt w:val="decimal"/>
      <w:lvlText w:val="%7."/>
      <w:lvlJc w:val="left"/>
      <w:pPr>
        <w:ind w:left="5040" w:hanging="360"/>
      </w:pPr>
    </w:lvl>
    <w:lvl w:ilvl="7" w:tplc="C082E9F6">
      <w:start w:val="1"/>
      <w:numFmt w:val="lowerLetter"/>
      <w:lvlText w:val="%8."/>
      <w:lvlJc w:val="left"/>
      <w:pPr>
        <w:ind w:left="5760" w:hanging="360"/>
      </w:pPr>
    </w:lvl>
    <w:lvl w:ilvl="8" w:tplc="45AA0B1C">
      <w:start w:val="1"/>
      <w:numFmt w:val="lowerRoman"/>
      <w:lvlText w:val="%9."/>
      <w:lvlJc w:val="right"/>
      <w:pPr>
        <w:ind w:left="6480" w:hanging="180"/>
      </w:pPr>
    </w:lvl>
  </w:abstractNum>
  <w:abstractNum w:abstractNumId="37" w15:restartNumberingAfterBreak="0">
    <w:nsid w:val="6B420D7A"/>
    <w:multiLevelType w:val="hybridMultilevel"/>
    <w:tmpl w:val="75104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C2647E8"/>
    <w:multiLevelType w:val="hybridMultilevel"/>
    <w:tmpl w:val="FE3E17D6"/>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E5CCB27"/>
    <w:multiLevelType w:val="hybridMultilevel"/>
    <w:tmpl w:val="15C237CA"/>
    <w:lvl w:ilvl="0" w:tplc="9AB0F050">
      <w:start w:val="1"/>
      <w:numFmt w:val="bullet"/>
      <w:lvlText w:val=""/>
      <w:lvlJc w:val="left"/>
      <w:pPr>
        <w:ind w:left="720" w:hanging="360"/>
      </w:pPr>
      <w:rPr>
        <w:rFonts w:ascii="Symbol" w:hAnsi="Symbol" w:hint="default"/>
      </w:rPr>
    </w:lvl>
    <w:lvl w:ilvl="1" w:tplc="B9D6CDAA">
      <w:start w:val="1"/>
      <w:numFmt w:val="bullet"/>
      <w:lvlText w:val="o"/>
      <w:lvlJc w:val="left"/>
      <w:pPr>
        <w:ind w:left="1440" w:hanging="360"/>
      </w:pPr>
      <w:rPr>
        <w:rFonts w:ascii="Courier New" w:hAnsi="Courier New" w:hint="default"/>
      </w:rPr>
    </w:lvl>
    <w:lvl w:ilvl="2" w:tplc="9A38BDA2">
      <w:start w:val="1"/>
      <w:numFmt w:val="bullet"/>
      <w:lvlText w:val=""/>
      <w:lvlJc w:val="left"/>
      <w:pPr>
        <w:ind w:left="2160" w:hanging="360"/>
      </w:pPr>
      <w:rPr>
        <w:rFonts w:ascii="Wingdings" w:hAnsi="Wingdings" w:hint="default"/>
      </w:rPr>
    </w:lvl>
    <w:lvl w:ilvl="3" w:tplc="6E02BBFA">
      <w:start w:val="1"/>
      <w:numFmt w:val="bullet"/>
      <w:lvlText w:val=""/>
      <w:lvlJc w:val="left"/>
      <w:pPr>
        <w:ind w:left="2880" w:hanging="360"/>
      </w:pPr>
      <w:rPr>
        <w:rFonts w:ascii="Symbol" w:hAnsi="Symbol" w:hint="default"/>
      </w:rPr>
    </w:lvl>
    <w:lvl w:ilvl="4" w:tplc="186407D2">
      <w:start w:val="1"/>
      <w:numFmt w:val="bullet"/>
      <w:lvlText w:val="o"/>
      <w:lvlJc w:val="left"/>
      <w:pPr>
        <w:ind w:left="3600" w:hanging="360"/>
      </w:pPr>
      <w:rPr>
        <w:rFonts w:ascii="Courier New" w:hAnsi="Courier New" w:hint="default"/>
      </w:rPr>
    </w:lvl>
    <w:lvl w:ilvl="5" w:tplc="613A5F6A">
      <w:start w:val="1"/>
      <w:numFmt w:val="bullet"/>
      <w:lvlText w:val=""/>
      <w:lvlJc w:val="left"/>
      <w:pPr>
        <w:ind w:left="4320" w:hanging="360"/>
      </w:pPr>
      <w:rPr>
        <w:rFonts w:ascii="Wingdings" w:hAnsi="Wingdings" w:hint="default"/>
      </w:rPr>
    </w:lvl>
    <w:lvl w:ilvl="6" w:tplc="FFB8C344">
      <w:start w:val="1"/>
      <w:numFmt w:val="bullet"/>
      <w:lvlText w:val=""/>
      <w:lvlJc w:val="left"/>
      <w:pPr>
        <w:ind w:left="5040" w:hanging="360"/>
      </w:pPr>
      <w:rPr>
        <w:rFonts w:ascii="Symbol" w:hAnsi="Symbol" w:hint="default"/>
      </w:rPr>
    </w:lvl>
    <w:lvl w:ilvl="7" w:tplc="A6DCF2F0">
      <w:start w:val="1"/>
      <w:numFmt w:val="bullet"/>
      <w:lvlText w:val="o"/>
      <w:lvlJc w:val="left"/>
      <w:pPr>
        <w:ind w:left="5760" w:hanging="360"/>
      </w:pPr>
      <w:rPr>
        <w:rFonts w:ascii="Courier New" w:hAnsi="Courier New" w:hint="default"/>
      </w:rPr>
    </w:lvl>
    <w:lvl w:ilvl="8" w:tplc="9BE8A00E">
      <w:start w:val="1"/>
      <w:numFmt w:val="bullet"/>
      <w:lvlText w:val=""/>
      <w:lvlJc w:val="left"/>
      <w:pPr>
        <w:ind w:left="6480" w:hanging="360"/>
      </w:pPr>
      <w:rPr>
        <w:rFonts w:ascii="Wingdings" w:hAnsi="Wingdings" w:hint="default"/>
      </w:rPr>
    </w:lvl>
  </w:abstractNum>
  <w:abstractNum w:abstractNumId="40" w15:restartNumberingAfterBreak="0">
    <w:nsid w:val="73AB3EB0"/>
    <w:multiLevelType w:val="hybridMultilevel"/>
    <w:tmpl w:val="02108B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63816A6"/>
    <w:multiLevelType w:val="hybridMultilevel"/>
    <w:tmpl w:val="07F0DC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EDD4469"/>
    <w:multiLevelType w:val="hybridMultilevel"/>
    <w:tmpl w:val="D61EC5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0"/>
  </w:num>
  <w:num w:numId="2">
    <w:abstractNumId w:val="16"/>
  </w:num>
  <w:num w:numId="3">
    <w:abstractNumId w:val="24"/>
  </w:num>
  <w:num w:numId="4">
    <w:abstractNumId w:val="33"/>
  </w:num>
  <w:num w:numId="5">
    <w:abstractNumId w:val="5"/>
  </w:num>
  <w:num w:numId="6">
    <w:abstractNumId w:val="40"/>
  </w:num>
  <w:num w:numId="7">
    <w:abstractNumId w:val="3"/>
  </w:num>
  <w:num w:numId="8">
    <w:abstractNumId w:val="12"/>
  </w:num>
  <w:num w:numId="9">
    <w:abstractNumId w:val="16"/>
    <w:lvlOverride w:ilvl="0">
      <w:startOverride w:val="1"/>
    </w:lvlOverride>
  </w:num>
  <w:num w:numId="10">
    <w:abstractNumId w:val="16"/>
    <w:lvlOverride w:ilvl="0">
      <w:startOverride w:val="1"/>
    </w:lvlOverride>
  </w:num>
  <w:num w:numId="11">
    <w:abstractNumId w:val="1"/>
  </w:num>
  <w:num w:numId="12">
    <w:abstractNumId w:val="4"/>
  </w:num>
  <w:num w:numId="13">
    <w:abstractNumId w:val="8"/>
  </w:num>
  <w:num w:numId="14">
    <w:abstractNumId w:val="7"/>
  </w:num>
  <w:num w:numId="15">
    <w:abstractNumId w:val="6"/>
  </w:num>
  <w:num w:numId="16">
    <w:abstractNumId w:val="35"/>
  </w:num>
  <w:num w:numId="17">
    <w:abstractNumId w:val="29"/>
  </w:num>
  <w:num w:numId="18">
    <w:abstractNumId w:val="18"/>
  </w:num>
  <w:num w:numId="19">
    <w:abstractNumId w:val="2"/>
  </w:num>
  <w:num w:numId="20">
    <w:abstractNumId w:val="9"/>
  </w:num>
  <w:num w:numId="21">
    <w:abstractNumId w:val="10"/>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1"/>
  </w:num>
  <w:num w:numId="24">
    <w:abstractNumId w:val="31"/>
  </w:num>
  <w:num w:numId="25">
    <w:abstractNumId w:val="26"/>
  </w:num>
  <w:num w:numId="26">
    <w:abstractNumId w:val="13"/>
  </w:num>
  <w:num w:numId="27">
    <w:abstractNumId w:val="42"/>
  </w:num>
  <w:num w:numId="28">
    <w:abstractNumId w:val="21"/>
  </w:num>
  <w:num w:numId="29">
    <w:abstractNumId w:val="11"/>
  </w:num>
  <w:num w:numId="30">
    <w:abstractNumId w:val="28"/>
  </w:num>
  <w:num w:numId="31">
    <w:abstractNumId w:val="32"/>
  </w:num>
  <w:num w:numId="32">
    <w:abstractNumId w:val="34"/>
  </w:num>
  <w:num w:numId="33">
    <w:abstractNumId w:val="22"/>
  </w:num>
  <w:num w:numId="34">
    <w:abstractNumId w:val="17"/>
  </w:num>
  <w:num w:numId="35">
    <w:abstractNumId w:val="38"/>
  </w:num>
  <w:num w:numId="36">
    <w:abstractNumId w:val="15"/>
  </w:num>
  <w:num w:numId="37">
    <w:abstractNumId w:val="19"/>
  </w:num>
  <w:num w:numId="38">
    <w:abstractNumId w:val="20"/>
  </w:num>
  <w:num w:numId="39">
    <w:abstractNumId w:val="25"/>
  </w:num>
  <w:num w:numId="40">
    <w:abstractNumId w:val="14"/>
  </w:num>
  <w:num w:numId="41">
    <w:abstractNumId w:val="37"/>
  </w:num>
  <w:num w:numId="42">
    <w:abstractNumId w:val="36"/>
  </w:num>
  <w:num w:numId="43">
    <w:abstractNumId w:val="0"/>
  </w:num>
  <w:num w:numId="44">
    <w:abstractNumId w:val="39"/>
  </w:num>
  <w:num w:numId="4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etro Ungar">
    <w15:presenceInfo w15:providerId="None" w15:userId="Pietro Ungar"/>
  </w15:person>
  <w15:person w15:author="Giampaolo Manfrida">
    <w15:presenceInfo w15:providerId="Windows Live" w15:userId="5a4db8c415ae92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Q3NTQzMjI3NDMzMjdV0lEKTi0uzszPAymwqAUAh8yLSCwAAAA="/>
  </w:docVars>
  <w:rsids>
    <w:rsidRoot w:val="00D44FAD"/>
    <w:rsid w:val="000001A2"/>
    <w:rsid w:val="00001330"/>
    <w:rsid w:val="000023D5"/>
    <w:rsid w:val="000029F7"/>
    <w:rsid w:val="0000592A"/>
    <w:rsid w:val="0000607C"/>
    <w:rsid w:val="000060E6"/>
    <w:rsid w:val="00006505"/>
    <w:rsid w:val="00007770"/>
    <w:rsid w:val="00010C9E"/>
    <w:rsid w:val="00013192"/>
    <w:rsid w:val="0001324D"/>
    <w:rsid w:val="0001500A"/>
    <w:rsid w:val="0002644F"/>
    <w:rsid w:val="00032A79"/>
    <w:rsid w:val="000350ED"/>
    <w:rsid w:val="0003683C"/>
    <w:rsid w:val="000445B7"/>
    <w:rsid w:val="000471E0"/>
    <w:rsid w:val="00047C43"/>
    <w:rsid w:val="00047E4C"/>
    <w:rsid w:val="00050088"/>
    <w:rsid w:val="000504D5"/>
    <w:rsid w:val="00053144"/>
    <w:rsid w:val="00055919"/>
    <w:rsid w:val="00060759"/>
    <w:rsid w:val="00062229"/>
    <w:rsid w:val="000635A7"/>
    <w:rsid w:val="00065707"/>
    <w:rsid w:val="00065A7C"/>
    <w:rsid w:val="00067406"/>
    <w:rsid w:val="00070A50"/>
    <w:rsid w:val="00072CF1"/>
    <w:rsid w:val="000761C9"/>
    <w:rsid w:val="00082E39"/>
    <w:rsid w:val="00083AA0"/>
    <w:rsid w:val="00086974"/>
    <w:rsid w:val="0009181B"/>
    <w:rsid w:val="00092CBA"/>
    <w:rsid w:val="00092DE7"/>
    <w:rsid w:val="00093211"/>
    <w:rsid w:val="00096812"/>
    <w:rsid w:val="000A0EA6"/>
    <w:rsid w:val="000C47C0"/>
    <w:rsid w:val="000C4FDD"/>
    <w:rsid w:val="000C6AC7"/>
    <w:rsid w:val="000C6C76"/>
    <w:rsid w:val="000C76A1"/>
    <w:rsid w:val="000C792B"/>
    <w:rsid w:val="000D168E"/>
    <w:rsid w:val="000D1C9E"/>
    <w:rsid w:val="000D455D"/>
    <w:rsid w:val="000D4E9C"/>
    <w:rsid w:val="000D5C8A"/>
    <w:rsid w:val="000D66FC"/>
    <w:rsid w:val="000E5927"/>
    <w:rsid w:val="000E63FD"/>
    <w:rsid w:val="000E6DDE"/>
    <w:rsid w:val="000E785D"/>
    <w:rsid w:val="000F4E48"/>
    <w:rsid w:val="000F63DF"/>
    <w:rsid w:val="000F6412"/>
    <w:rsid w:val="00102389"/>
    <w:rsid w:val="00103295"/>
    <w:rsid w:val="00103B62"/>
    <w:rsid w:val="00103D33"/>
    <w:rsid w:val="00104F5F"/>
    <w:rsid w:val="0010673F"/>
    <w:rsid w:val="00106B24"/>
    <w:rsid w:val="00106FCF"/>
    <w:rsid w:val="001079AA"/>
    <w:rsid w:val="00110DB7"/>
    <w:rsid w:val="0011114B"/>
    <w:rsid w:val="001147BE"/>
    <w:rsid w:val="00117109"/>
    <w:rsid w:val="00121BB6"/>
    <w:rsid w:val="00122173"/>
    <w:rsid w:val="00125EFF"/>
    <w:rsid w:val="001268A1"/>
    <w:rsid w:val="001300B4"/>
    <w:rsid w:val="00131A16"/>
    <w:rsid w:val="001345E3"/>
    <w:rsid w:val="0013663F"/>
    <w:rsid w:val="001431E7"/>
    <w:rsid w:val="00143BD8"/>
    <w:rsid w:val="00151B34"/>
    <w:rsid w:val="0015301F"/>
    <w:rsid w:val="001552A1"/>
    <w:rsid w:val="00155C74"/>
    <w:rsid w:val="001737FB"/>
    <w:rsid w:val="0017474E"/>
    <w:rsid w:val="00175DC4"/>
    <w:rsid w:val="001776FB"/>
    <w:rsid w:val="0018083B"/>
    <w:rsid w:val="0018134A"/>
    <w:rsid w:val="0018615F"/>
    <w:rsid w:val="00186E67"/>
    <w:rsid w:val="00190C2A"/>
    <w:rsid w:val="001A18CB"/>
    <w:rsid w:val="001A5BC3"/>
    <w:rsid w:val="001B049C"/>
    <w:rsid w:val="001B1668"/>
    <w:rsid w:val="001B3AD4"/>
    <w:rsid w:val="001C0426"/>
    <w:rsid w:val="001C043A"/>
    <w:rsid w:val="001C34FF"/>
    <w:rsid w:val="001C3EB0"/>
    <w:rsid w:val="001C4755"/>
    <w:rsid w:val="001C730F"/>
    <w:rsid w:val="001C7719"/>
    <w:rsid w:val="001D3D91"/>
    <w:rsid w:val="001D47FB"/>
    <w:rsid w:val="001D5722"/>
    <w:rsid w:val="001D6E93"/>
    <w:rsid w:val="001D7272"/>
    <w:rsid w:val="001D7FDC"/>
    <w:rsid w:val="001E1278"/>
    <w:rsid w:val="001E15C6"/>
    <w:rsid w:val="001E1D94"/>
    <w:rsid w:val="001E41CB"/>
    <w:rsid w:val="001E7120"/>
    <w:rsid w:val="001E7D65"/>
    <w:rsid w:val="001F0751"/>
    <w:rsid w:val="001F2283"/>
    <w:rsid w:val="001F3051"/>
    <w:rsid w:val="001F4DCB"/>
    <w:rsid w:val="001F53BE"/>
    <w:rsid w:val="001F65D4"/>
    <w:rsid w:val="00200BE9"/>
    <w:rsid w:val="00201752"/>
    <w:rsid w:val="00205688"/>
    <w:rsid w:val="00207582"/>
    <w:rsid w:val="00210DEF"/>
    <w:rsid w:val="00211876"/>
    <w:rsid w:val="00215AC9"/>
    <w:rsid w:val="00215E9E"/>
    <w:rsid w:val="00215F93"/>
    <w:rsid w:val="002179E8"/>
    <w:rsid w:val="00221209"/>
    <w:rsid w:val="002243E2"/>
    <w:rsid w:val="002246E5"/>
    <w:rsid w:val="00224B63"/>
    <w:rsid w:val="00232694"/>
    <w:rsid w:val="002330CB"/>
    <w:rsid w:val="00233BED"/>
    <w:rsid w:val="0023521C"/>
    <w:rsid w:val="00235306"/>
    <w:rsid w:val="002365FF"/>
    <w:rsid w:val="00240856"/>
    <w:rsid w:val="00241B4D"/>
    <w:rsid w:val="00242E84"/>
    <w:rsid w:val="002437D3"/>
    <w:rsid w:val="00243D91"/>
    <w:rsid w:val="0024454D"/>
    <w:rsid w:val="00247B98"/>
    <w:rsid w:val="002515C9"/>
    <w:rsid w:val="00252F75"/>
    <w:rsid w:val="002543AF"/>
    <w:rsid w:val="00255383"/>
    <w:rsid w:val="00255619"/>
    <w:rsid w:val="002565B7"/>
    <w:rsid w:val="002569F6"/>
    <w:rsid w:val="00256BAE"/>
    <w:rsid w:val="00256FF7"/>
    <w:rsid w:val="00257C32"/>
    <w:rsid w:val="00260B49"/>
    <w:rsid w:val="002641F0"/>
    <w:rsid w:val="00266C4A"/>
    <w:rsid w:val="00274C01"/>
    <w:rsid w:val="00274CC9"/>
    <w:rsid w:val="00274F73"/>
    <w:rsid w:val="00276003"/>
    <w:rsid w:val="00276AC2"/>
    <w:rsid w:val="002775F4"/>
    <w:rsid w:val="00280944"/>
    <w:rsid w:val="0028103A"/>
    <w:rsid w:val="00281E22"/>
    <w:rsid w:val="00281EB0"/>
    <w:rsid w:val="00281F3A"/>
    <w:rsid w:val="00285315"/>
    <w:rsid w:val="0028658D"/>
    <w:rsid w:val="002923A9"/>
    <w:rsid w:val="00293A6F"/>
    <w:rsid w:val="00293AAD"/>
    <w:rsid w:val="002969BF"/>
    <w:rsid w:val="00297381"/>
    <w:rsid w:val="002A078F"/>
    <w:rsid w:val="002A0D4B"/>
    <w:rsid w:val="002A2B40"/>
    <w:rsid w:val="002A5915"/>
    <w:rsid w:val="002A6EEC"/>
    <w:rsid w:val="002A7D49"/>
    <w:rsid w:val="002A7FAB"/>
    <w:rsid w:val="002B1430"/>
    <w:rsid w:val="002B1C37"/>
    <w:rsid w:val="002B458A"/>
    <w:rsid w:val="002B45C5"/>
    <w:rsid w:val="002B63C7"/>
    <w:rsid w:val="002B6A0E"/>
    <w:rsid w:val="002C0811"/>
    <w:rsid w:val="002C1C36"/>
    <w:rsid w:val="002C56A9"/>
    <w:rsid w:val="002C64CA"/>
    <w:rsid w:val="002C78B8"/>
    <w:rsid w:val="002D0A6F"/>
    <w:rsid w:val="002D0E58"/>
    <w:rsid w:val="002D2211"/>
    <w:rsid w:val="002D27D5"/>
    <w:rsid w:val="002D3507"/>
    <w:rsid w:val="002D361E"/>
    <w:rsid w:val="002D3699"/>
    <w:rsid w:val="002D3CBE"/>
    <w:rsid w:val="002D52FF"/>
    <w:rsid w:val="002D7090"/>
    <w:rsid w:val="002D7160"/>
    <w:rsid w:val="002D7C2B"/>
    <w:rsid w:val="002E0DE0"/>
    <w:rsid w:val="002E23AA"/>
    <w:rsid w:val="002E2568"/>
    <w:rsid w:val="002E26B2"/>
    <w:rsid w:val="002E3205"/>
    <w:rsid w:val="002E7517"/>
    <w:rsid w:val="002F1CF6"/>
    <w:rsid w:val="002F645F"/>
    <w:rsid w:val="00300699"/>
    <w:rsid w:val="00301397"/>
    <w:rsid w:val="003056A7"/>
    <w:rsid w:val="0030660E"/>
    <w:rsid w:val="00312123"/>
    <w:rsid w:val="0031341F"/>
    <w:rsid w:val="00314502"/>
    <w:rsid w:val="00314AAA"/>
    <w:rsid w:val="00314AD4"/>
    <w:rsid w:val="00317980"/>
    <w:rsid w:val="00321817"/>
    <w:rsid w:val="00322899"/>
    <w:rsid w:val="003368B6"/>
    <w:rsid w:val="00341027"/>
    <w:rsid w:val="003413C0"/>
    <w:rsid w:val="0034210B"/>
    <w:rsid w:val="0034302C"/>
    <w:rsid w:val="00344D1D"/>
    <w:rsid w:val="00352D3B"/>
    <w:rsid w:val="00354AE1"/>
    <w:rsid w:val="00355BD6"/>
    <w:rsid w:val="003567ED"/>
    <w:rsid w:val="00356EA2"/>
    <w:rsid w:val="00360D7A"/>
    <w:rsid w:val="003619F2"/>
    <w:rsid w:val="003625C6"/>
    <w:rsid w:val="00364BFD"/>
    <w:rsid w:val="0037078F"/>
    <w:rsid w:val="00370E55"/>
    <w:rsid w:val="003712A5"/>
    <w:rsid w:val="00377122"/>
    <w:rsid w:val="00380997"/>
    <w:rsid w:val="003837D5"/>
    <w:rsid w:val="003845F3"/>
    <w:rsid w:val="00385211"/>
    <w:rsid w:val="0038573B"/>
    <w:rsid w:val="00385CAC"/>
    <w:rsid w:val="00390495"/>
    <w:rsid w:val="003932EB"/>
    <w:rsid w:val="00394DE5"/>
    <w:rsid w:val="003951CF"/>
    <w:rsid w:val="003A1221"/>
    <w:rsid w:val="003A3CEA"/>
    <w:rsid w:val="003A6586"/>
    <w:rsid w:val="003B0A98"/>
    <w:rsid w:val="003B1F90"/>
    <w:rsid w:val="003B20F4"/>
    <w:rsid w:val="003B306C"/>
    <w:rsid w:val="003B47B9"/>
    <w:rsid w:val="003B776A"/>
    <w:rsid w:val="003C030F"/>
    <w:rsid w:val="003C1A95"/>
    <w:rsid w:val="003C29BA"/>
    <w:rsid w:val="003C5BF4"/>
    <w:rsid w:val="003C7768"/>
    <w:rsid w:val="003C7E48"/>
    <w:rsid w:val="003D3734"/>
    <w:rsid w:val="003D5679"/>
    <w:rsid w:val="003D5D45"/>
    <w:rsid w:val="003D5DE5"/>
    <w:rsid w:val="003D650A"/>
    <w:rsid w:val="003D6564"/>
    <w:rsid w:val="003D7D0F"/>
    <w:rsid w:val="003E0EE0"/>
    <w:rsid w:val="003E1410"/>
    <w:rsid w:val="003E182B"/>
    <w:rsid w:val="003E2006"/>
    <w:rsid w:val="003E496D"/>
    <w:rsid w:val="003E65D0"/>
    <w:rsid w:val="003F063F"/>
    <w:rsid w:val="003F36CA"/>
    <w:rsid w:val="003F4F8D"/>
    <w:rsid w:val="003F5337"/>
    <w:rsid w:val="003F5DF2"/>
    <w:rsid w:val="003F631B"/>
    <w:rsid w:val="003F715D"/>
    <w:rsid w:val="003F780A"/>
    <w:rsid w:val="0040006A"/>
    <w:rsid w:val="00401240"/>
    <w:rsid w:val="004013AB"/>
    <w:rsid w:val="00402C9D"/>
    <w:rsid w:val="00403BF1"/>
    <w:rsid w:val="0040562F"/>
    <w:rsid w:val="00405E4B"/>
    <w:rsid w:val="00406C82"/>
    <w:rsid w:val="00410F07"/>
    <w:rsid w:val="00413003"/>
    <w:rsid w:val="00413C24"/>
    <w:rsid w:val="00417524"/>
    <w:rsid w:val="00423184"/>
    <w:rsid w:val="00426267"/>
    <w:rsid w:val="004270E0"/>
    <w:rsid w:val="00431032"/>
    <w:rsid w:val="00431596"/>
    <w:rsid w:val="004354D3"/>
    <w:rsid w:val="0044307A"/>
    <w:rsid w:val="004439C3"/>
    <w:rsid w:val="0044423E"/>
    <w:rsid w:val="00445134"/>
    <w:rsid w:val="0044598D"/>
    <w:rsid w:val="00445A7F"/>
    <w:rsid w:val="00446420"/>
    <w:rsid w:val="00451AFD"/>
    <w:rsid w:val="00454533"/>
    <w:rsid w:val="00454DB0"/>
    <w:rsid w:val="004569BE"/>
    <w:rsid w:val="00457B44"/>
    <w:rsid w:val="00465923"/>
    <w:rsid w:val="00467F3B"/>
    <w:rsid w:val="00470A36"/>
    <w:rsid w:val="0047248E"/>
    <w:rsid w:val="0047418A"/>
    <w:rsid w:val="00474C1B"/>
    <w:rsid w:val="0048011D"/>
    <w:rsid w:val="0048018C"/>
    <w:rsid w:val="00482D61"/>
    <w:rsid w:val="00484693"/>
    <w:rsid w:val="004849C3"/>
    <w:rsid w:val="0048698B"/>
    <w:rsid w:val="00490418"/>
    <w:rsid w:val="00491A68"/>
    <w:rsid w:val="00496783"/>
    <w:rsid w:val="004A0CC3"/>
    <w:rsid w:val="004A1094"/>
    <w:rsid w:val="004A2FF4"/>
    <w:rsid w:val="004A3835"/>
    <w:rsid w:val="004A3B90"/>
    <w:rsid w:val="004A485E"/>
    <w:rsid w:val="004A5FB1"/>
    <w:rsid w:val="004B075F"/>
    <w:rsid w:val="004B1410"/>
    <w:rsid w:val="004B1E94"/>
    <w:rsid w:val="004B316C"/>
    <w:rsid w:val="004B47C8"/>
    <w:rsid w:val="004B4803"/>
    <w:rsid w:val="004C0257"/>
    <w:rsid w:val="004C029F"/>
    <w:rsid w:val="004C2DEB"/>
    <w:rsid w:val="004C3335"/>
    <w:rsid w:val="004C5424"/>
    <w:rsid w:val="004C6A94"/>
    <w:rsid w:val="004D3120"/>
    <w:rsid w:val="004D6EC4"/>
    <w:rsid w:val="004E1B49"/>
    <w:rsid w:val="004E2877"/>
    <w:rsid w:val="004E2AB0"/>
    <w:rsid w:val="004E6607"/>
    <w:rsid w:val="004E7D1A"/>
    <w:rsid w:val="004F2161"/>
    <w:rsid w:val="004F3A41"/>
    <w:rsid w:val="004F5268"/>
    <w:rsid w:val="004F5587"/>
    <w:rsid w:val="004F7057"/>
    <w:rsid w:val="00502C81"/>
    <w:rsid w:val="0050474B"/>
    <w:rsid w:val="0050546C"/>
    <w:rsid w:val="00511C05"/>
    <w:rsid w:val="005131D9"/>
    <w:rsid w:val="00513D77"/>
    <w:rsid w:val="005141E1"/>
    <w:rsid w:val="00515F2B"/>
    <w:rsid w:val="0051683E"/>
    <w:rsid w:val="00516E74"/>
    <w:rsid w:val="005221E4"/>
    <w:rsid w:val="00524ADF"/>
    <w:rsid w:val="00525DD9"/>
    <w:rsid w:val="00534BD7"/>
    <w:rsid w:val="00536FD2"/>
    <w:rsid w:val="00542404"/>
    <w:rsid w:val="00543E26"/>
    <w:rsid w:val="005442F0"/>
    <w:rsid w:val="005512DB"/>
    <w:rsid w:val="0055423B"/>
    <w:rsid w:val="0055506B"/>
    <w:rsid w:val="005559C9"/>
    <w:rsid w:val="00563B15"/>
    <w:rsid w:val="00564F06"/>
    <w:rsid w:val="00566DB9"/>
    <w:rsid w:val="005767C7"/>
    <w:rsid w:val="005775C0"/>
    <w:rsid w:val="00583E7F"/>
    <w:rsid w:val="00587D73"/>
    <w:rsid w:val="005902F7"/>
    <w:rsid w:val="00590AEB"/>
    <w:rsid w:val="00590D67"/>
    <w:rsid w:val="005916F4"/>
    <w:rsid w:val="00591A5C"/>
    <w:rsid w:val="00592965"/>
    <w:rsid w:val="00594D11"/>
    <w:rsid w:val="005978D5"/>
    <w:rsid w:val="00597A79"/>
    <w:rsid w:val="005A39B4"/>
    <w:rsid w:val="005A79D3"/>
    <w:rsid w:val="005B138B"/>
    <w:rsid w:val="005B13B1"/>
    <w:rsid w:val="005B331D"/>
    <w:rsid w:val="005C12E8"/>
    <w:rsid w:val="005C1F2A"/>
    <w:rsid w:val="005C2915"/>
    <w:rsid w:val="005C5276"/>
    <w:rsid w:val="005C5619"/>
    <w:rsid w:val="005C5F2B"/>
    <w:rsid w:val="005C6F14"/>
    <w:rsid w:val="005D0055"/>
    <w:rsid w:val="005D1767"/>
    <w:rsid w:val="005D2104"/>
    <w:rsid w:val="005D3C99"/>
    <w:rsid w:val="005D4DA0"/>
    <w:rsid w:val="005D52BA"/>
    <w:rsid w:val="005D52EC"/>
    <w:rsid w:val="005D5585"/>
    <w:rsid w:val="005E2507"/>
    <w:rsid w:val="005E349B"/>
    <w:rsid w:val="005E5EFC"/>
    <w:rsid w:val="005E6133"/>
    <w:rsid w:val="005E65EE"/>
    <w:rsid w:val="005E6EAD"/>
    <w:rsid w:val="005E7EC3"/>
    <w:rsid w:val="005F0478"/>
    <w:rsid w:val="005F1324"/>
    <w:rsid w:val="005F17DC"/>
    <w:rsid w:val="005F36CA"/>
    <w:rsid w:val="005F65AC"/>
    <w:rsid w:val="00605603"/>
    <w:rsid w:val="00605A4D"/>
    <w:rsid w:val="0060697E"/>
    <w:rsid w:val="00606F11"/>
    <w:rsid w:val="00607052"/>
    <w:rsid w:val="00607BBD"/>
    <w:rsid w:val="0061172C"/>
    <w:rsid w:val="006133B1"/>
    <w:rsid w:val="00615A88"/>
    <w:rsid w:val="00617380"/>
    <w:rsid w:val="00621B94"/>
    <w:rsid w:val="00622ECF"/>
    <w:rsid w:val="0062593D"/>
    <w:rsid w:val="00627A96"/>
    <w:rsid w:val="00630E61"/>
    <w:rsid w:val="00631A1D"/>
    <w:rsid w:val="00633CFD"/>
    <w:rsid w:val="006343F3"/>
    <w:rsid w:val="00636C03"/>
    <w:rsid w:val="0063718E"/>
    <w:rsid w:val="00637D46"/>
    <w:rsid w:val="00643FFB"/>
    <w:rsid w:val="006450D3"/>
    <w:rsid w:val="00645A1A"/>
    <w:rsid w:val="00654951"/>
    <w:rsid w:val="00656666"/>
    <w:rsid w:val="00660A37"/>
    <w:rsid w:val="00662057"/>
    <w:rsid w:val="00662872"/>
    <w:rsid w:val="0066490D"/>
    <w:rsid w:val="0066491C"/>
    <w:rsid w:val="006655C7"/>
    <w:rsid w:val="0066573F"/>
    <w:rsid w:val="00666BC7"/>
    <w:rsid w:val="00673BC5"/>
    <w:rsid w:val="00674D75"/>
    <w:rsid w:val="00676613"/>
    <w:rsid w:val="00677EAE"/>
    <w:rsid w:val="00681BA5"/>
    <w:rsid w:val="00682C6C"/>
    <w:rsid w:val="00685AC3"/>
    <w:rsid w:val="00685F4B"/>
    <w:rsid w:val="00686151"/>
    <w:rsid w:val="00686878"/>
    <w:rsid w:val="00687590"/>
    <w:rsid w:val="0069055E"/>
    <w:rsid w:val="00690FDE"/>
    <w:rsid w:val="006929CE"/>
    <w:rsid w:val="00693597"/>
    <w:rsid w:val="00693FCA"/>
    <w:rsid w:val="0069436F"/>
    <w:rsid w:val="006943B7"/>
    <w:rsid w:val="00694A8D"/>
    <w:rsid w:val="006A0AD7"/>
    <w:rsid w:val="006B0524"/>
    <w:rsid w:val="006B5521"/>
    <w:rsid w:val="006B7F86"/>
    <w:rsid w:val="006C1FB1"/>
    <w:rsid w:val="006C568E"/>
    <w:rsid w:val="006C65A7"/>
    <w:rsid w:val="006D194E"/>
    <w:rsid w:val="006D35B6"/>
    <w:rsid w:val="006E0479"/>
    <w:rsid w:val="006E0C9D"/>
    <w:rsid w:val="006E2407"/>
    <w:rsid w:val="006E6074"/>
    <w:rsid w:val="006E6554"/>
    <w:rsid w:val="006E65D2"/>
    <w:rsid w:val="006F0A93"/>
    <w:rsid w:val="006F2755"/>
    <w:rsid w:val="006F6CD2"/>
    <w:rsid w:val="006F7926"/>
    <w:rsid w:val="007008C0"/>
    <w:rsid w:val="00700D47"/>
    <w:rsid w:val="00702A35"/>
    <w:rsid w:val="00707E16"/>
    <w:rsid w:val="0071246A"/>
    <w:rsid w:val="007160CA"/>
    <w:rsid w:val="0072191B"/>
    <w:rsid w:val="00722043"/>
    <w:rsid w:val="00730CB4"/>
    <w:rsid w:val="00732574"/>
    <w:rsid w:val="00733BF7"/>
    <w:rsid w:val="00741585"/>
    <w:rsid w:val="00741682"/>
    <w:rsid w:val="007417E3"/>
    <w:rsid w:val="0074214F"/>
    <w:rsid w:val="00743432"/>
    <w:rsid w:val="00743BFC"/>
    <w:rsid w:val="00745513"/>
    <w:rsid w:val="00745B4F"/>
    <w:rsid w:val="00745F80"/>
    <w:rsid w:val="00746667"/>
    <w:rsid w:val="00750309"/>
    <w:rsid w:val="00753792"/>
    <w:rsid w:val="0075797D"/>
    <w:rsid w:val="00760172"/>
    <w:rsid w:val="00763351"/>
    <w:rsid w:val="007636DF"/>
    <w:rsid w:val="007679BC"/>
    <w:rsid w:val="00767C6D"/>
    <w:rsid w:val="00767CF0"/>
    <w:rsid w:val="0077270B"/>
    <w:rsid w:val="00772920"/>
    <w:rsid w:val="00772B57"/>
    <w:rsid w:val="007739B2"/>
    <w:rsid w:val="00774A0F"/>
    <w:rsid w:val="0077580A"/>
    <w:rsid w:val="00776543"/>
    <w:rsid w:val="00781CFD"/>
    <w:rsid w:val="007869B1"/>
    <w:rsid w:val="00787E9D"/>
    <w:rsid w:val="007919D5"/>
    <w:rsid w:val="00794218"/>
    <w:rsid w:val="007959A3"/>
    <w:rsid w:val="007971C4"/>
    <w:rsid w:val="0079771A"/>
    <w:rsid w:val="00797EF0"/>
    <w:rsid w:val="007A43D6"/>
    <w:rsid w:val="007A584E"/>
    <w:rsid w:val="007A5A59"/>
    <w:rsid w:val="007A5CAD"/>
    <w:rsid w:val="007A60F6"/>
    <w:rsid w:val="007A61C3"/>
    <w:rsid w:val="007B0323"/>
    <w:rsid w:val="007B2279"/>
    <w:rsid w:val="007B4328"/>
    <w:rsid w:val="007B609D"/>
    <w:rsid w:val="007B7497"/>
    <w:rsid w:val="007C4081"/>
    <w:rsid w:val="007C4DCC"/>
    <w:rsid w:val="007E0000"/>
    <w:rsid w:val="007E0342"/>
    <w:rsid w:val="007E0B18"/>
    <w:rsid w:val="007E12C5"/>
    <w:rsid w:val="007E17B8"/>
    <w:rsid w:val="007E23F1"/>
    <w:rsid w:val="007E3285"/>
    <w:rsid w:val="007E3622"/>
    <w:rsid w:val="007E43C5"/>
    <w:rsid w:val="007E4597"/>
    <w:rsid w:val="007E5C72"/>
    <w:rsid w:val="007E6949"/>
    <w:rsid w:val="007E6A82"/>
    <w:rsid w:val="007F113A"/>
    <w:rsid w:val="007F61BC"/>
    <w:rsid w:val="007F6288"/>
    <w:rsid w:val="007F7571"/>
    <w:rsid w:val="00803401"/>
    <w:rsid w:val="00805C78"/>
    <w:rsid w:val="00806140"/>
    <w:rsid w:val="00806F0E"/>
    <w:rsid w:val="00810A36"/>
    <w:rsid w:val="008115C1"/>
    <w:rsid w:val="00811C82"/>
    <w:rsid w:val="0081450D"/>
    <w:rsid w:val="0081462D"/>
    <w:rsid w:val="00821859"/>
    <w:rsid w:val="00827652"/>
    <w:rsid w:val="00827E65"/>
    <w:rsid w:val="00830EF8"/>
    <w:rsid w:val="00831B7B"/>
    <w:rsid w:val="008321CB"/>
    <w:rsid w:val="00832D50"/>
    <w:rsid w:val="0084097A"/>
    <w:rsid w:val="00841850"/>
    <w:rsid w:val="00841FD6"/>
    <w:rsid w:val="00845216"/>
    <w:rsid w:val="008456BF"/>
    <w:rsid w:val="0085136E"/>
    <w:rsid w:val="00852BD2"/>
    <w:rsid w:val="008535B8"/>
    <w:rsid w:val="0085705F"/>
    <w:rsid w:val="008623C0"/>
    <w:rsid w:val="00863DD3"/>
    <w:rsid w:val="00863F5A"/>
    <w:rsid w:val="00864D89"/>
    <w:rsid w:val="008677A4"/>
    <w:rsid w:val="008754CE"/>
    <w:rsid w:val="008758AC"/>
    <w:rsid w:val="00877447"/>
    <w:rsid w:val="00883B46"/>
    <w:rsid w:val="00883DA9"/>
    <w:rsid w:val="00895E78"/>
    <w:rsid w:val="00897B8D"/>
    <w:rsid w:val="008A058D"/>
    <w:rsid w:val="008A069E"/>
    <w:rsid w:val="008A0C8C"/>
    <w:rsid w:val="008A1988"/>
    <w:rsid w:val="008A23DE"/>
    <w:rsid w:val="008A3ECF"/>
    <w:rsid w:val="008A4895"/>
    <w:rsid w:val="008A6854"/>
    <w:rsid w:val="008B12A9"/>
    <w:rsid w:val="008B30B4"/>
    <w:rsid w:val="008B41CC"/>
    <w:rsid w:val="008B44B3"/>
    <w:rsid w:val="008B48F8"/>
    <w:rsid w:val="008B60EB"/>
    <w:rsid w:val="008C1EA7"/>
    <w:rsid w:val="008C29B4"/>
    <w:rsid w:val="008C3AF2"/>
    <w:rsid w:val="008C64BD"/>
    <w:rsid w:val="008C6ACD"/>
    <w:rsid w:val="008D128D"/>
    <w:rsid w:val="008D2360"/>
    <w:rsid w:val="008D2607"/>
    <w:rsid w:val="008D2741"/>
    <w:rsid w:val="008D2A29"/>
    <w:rsid w:val="008D2C98"/>
    <w:rsid w:val="008D7378"/>
    <w:rsid w:val="008E2E11"/>
    <w:rsid w:val="008E42FD"/>
    <w:rsid w:val="008E6222"/>
    <w:rsid w:val="008E6A7B"/>
    <w:rsid w:val="008E7C6D"/>
    <w:rsid w:val="008E7D72"/>
    <w:rsid w:val="008E7F05"/>
    <w:rsid w:val="008F0E47"/>
    <w:rsid w:val="008F1210"/>
    <w:rsid w:val="008F4255"/>
    <w:rsid w:val="008F55F6"/>
    <w:rsid w:val="008F746E"/>
    <w:rsid w:val="00902E6B"/>
    <w:rsid w:val="00904880"/>
    <w:rsid w:val="00907C52"/>
    <w:rsid w:val="00910D77"/>
    <w:rsid w:val="00911ADC"/>
    <w:rsid w:val="00911D34"/>
    <w:rsid w:val="00913FB3"/>
    <w:rsid w:val="009156C4"/>
    <w:rsid w:val="009168FF"/>
    <w:rsid w:val="00920CBF"/>
    <w:rsid w:val="0092142C"/>
    <w:rsid w:val="00921BD5"/>
    <w:rsid w:val="009220DA"/>
    <w:rsid w:val="00922E10"/>
    <w:rsid w:val="00922E41"/>
    <w:rsid w:val="00923BA9"/>
    <w:rsid w:val="0092496D"/>
    <w:rsid w:val="0093490F"/>
    <w:rsid w:val="00935F61"/>
    <w:rsid w:val="009370DD"/>
    <w:rsid w:val="00941BE2"/>
    <w:rsid w:val="00941DDF"/>
    <w:rsid w:val="009428A6"/>
    <w:rsid w:val="0094330B"/>
    <w:rsid w:val="00943386"/>
    <w:rsid w:val="009444E3"/>
    <w:rsid w:val="0094534D"/>
    <w:rsid w:val="009522DF"/>
    <w:rsid w:val="009556A4"/>
    <w:rsid w:val="0095648D"/>
    <w:rsid w:val="00956B0D"/>
    <w:rsid w:val="009634C8"/>
    <w:rsid w:val="009655B4"/>
    <w:rsid w:val="009657A2"/>
    <w:rsid w:val="00967CD0"/>
    <w:rsid w:val="00970801"/>
    <w:rsid w:val="009708F8"/>
    <w:rsid w:val="009720B8"/>
    <w:rsid w:val="009754D8"/>
    <w:rsid w:val="00981F07"/>
    <w:rsid w:val="009849E5"/>
    <w:rsid w:val="00984EFF"/>
    <w:rsid w:val="00987367"/>
    <w:rsid w:val="0099032B"/>
    <w:rsid w:val="009907CA"/>
    <w:rsid w:val="00991751"/>
    <w:rsid w:val="00993875"/>
    <w:rsid w:val="00993A6F"/>
    <w:rsid w:val="00995633"/>
    <w:rsid w:val="00995787"/>
    <w:rsid w:val="00996801"/>
    <w:rsid w:val="00996D8A"/>
    <w:rsid w:val="009A037C"/>
    <w:rsid w:val="009A321F"/>
    <w:rsid w:val="009A3584"/>
    <w:rsid w:val="009A400E"/>
    <w:rsid w:val="009A5106"/>
    <w:rsid w:val="009A6B6C"/>
    <w:rsid w:val="009A6D37"/>
    <w:rsid w:val="009B171A"/>
    <w:rsid w:val="009B2AC4"/>
    <w:rsid w:val="009B2E91"/>
    <w:rsid w:val="009B2F6D"/>
    <w:rsid w:val="009B4055"/>
    <w:rsid w:val="009B580F"/>
    <w:rsid w:val="009B5B79"/>
    <w:rsid w:val="009B6CFA"/>
    <w:rsid w:val="009B78AF"/>
    <w:rsid w:val="009C0187"/>
    <w:rsid w:val="009C0605"/>
    <w:rsid w:val="009C1679"/>
    <w:rsid w:val="009C18CC"/>
    <w:rsid w:val="009C6177"/>
    <w:rsid w:val="009C6D0F"/>
    <w:rsid w:val="009D0424"/>
    <w:rsid w:val="009D123F"/>
    <w:rsid w:val="009D6DA7"/>
    <w:rsid w:val="009E65A7"/>
    <w:rsid w:val="009F1D69"/>
    <w:rsid w:val="009F2FAC"/>
    <w:rsid w:val="009F3931"/>
    <w:rsid w:val="009F445F"/>
    <w:rsid w:val="009F4D0E"/>
    <w:rsid w:val="009F658F"/>
    <w:rsid w:val="00A012EE"/>
    <w:rsid w:val="00A0346B"/>
    <w:rsid w:val="00A05EBA"/>
    <w:rsid w:val="00A0645E"/>
    <w:rsid w:val="00A072FD"/>
    <w:rsid w:val="00A07E9A"/>
    <w:rsid w:val="00A10B15"/>
    <w:rsid w:val="00A114E1"/>
    <w:rsid w:val="00A127C0"/>
    <w:rsid w:val="00A12DBF"/>
    <w:rsid w:val="00A13900"/>
    <w:rsid w:val="00A16F23"/>
    <w:rsid w:val="00A2016F"/>
    <w:rsid w:val="00A212A2"/>
    <w:rsid w:val="00A22DAB"/>
    <w:rsid w:val="00A24390"/>
    <w:rsid w:val="00A264F3"/>
    <w:rsid w:val="00A30262"/>
    <w:rsid w:val="00A33208"/>
    <w:rsid w:val="00A3349C"/>
    <w:rsid w:val="00A40249"/>
    <w:rsid w:val="00A410DE"/>
    <w:rsid w:val="00A43CBD"/>
    <w:rsid w:val="00A451A9"/>
    <w:rsid w:val="00A4646D"/>
    <w:rsid w:val="00A53802"/>
    <w:rsid w:val="00A57296"/>
    <w:rsid w:val="00A6326E"/>
    <w:rsid w:val="00A64542"/>
    <w:rsid w:val="00A65697"/>
    <w:rsid w:val="00A65EAE"/>
    <w:rsid w:val="00A667CD"/>
    <w:rsid w:val="00A70883"/>
    <w:rsid w:val="00A745CE"/>
    <w:rsid w:val="00A75F6C"/>
    <w:rsid w:val="00A80097"/>
    <w:rsid w:val="00A808B1"/>
    <w:rsid w:val="00A939A6"/>
    <w:rsid w:val="00A945C0"/>
    <w:rsid w:val="00A9474B"/>
    <w:rsid w:val="00A94B8D"/>
    <w:rsid w:val="00A952AA"/>
    <w:rsid w:val="00A97B2C"/>
    <w:rsid w:val="00AA18A0"/>
    <w:rsid w:val="00AA31A1"/>
    <w:rsid w:val="00AA32C2"/>
    <w:rsid w:val="00AA335A"/>
    <w:rsid w:val="00AB12C1"/>
    <w:rsid w:val="00AB26A7"/>
    <w:rsid w:val="00AB26F1"/>
    <w:rsid w:val="00AB3EC2"/>
    <w:rsid w:val="00AB4787"/>
    <w:rsid w:val="00AC1B4E"/>
    <w:rsid w:val="00AC1F15"/>
    <w:rsid w:val="00AC3328"/>
    <w:rsid w:val="00AC3977"/>
    <w:rsid w:val="00AC547B"/>
    <w:rsid w:val="00AC6228"/>
    <w:rsid w:val="00AC70B6"/>
    <w:rsid w:val="00AD0700"/>
    <w:rsid w:val="00AD1912"/>
    <w:rsid w:val="00AD3AA9"/>
    <w:rsid w:val="00AD4040"/>
    <w:rsid w:val="00AE1D1B"/>
    <w:rsid w:val="00AE207E"/>
    <w:rsid w:val="00AE254A"/>
    <w:rsid w:val="00AE5133"/>
    <w:rsid w:val="00AE71B2"/>
    <w:rsid w:val="00AF100D"/>
    <w:rsid w:val="00AF15D9"/>
    <w:rsid w:val="00AF20DF"/>
    <w:rsid w:val="00AF23E4"/>
    <w:rsid w:val="00AF3731"/>
    <w:rsid w:val="00AF510B"/>
    <w:rsid w:val="00AF51D0"/>
    <w:rsid w:val="00AF6D09"/>
    <w:rsid w:val="00B0076E"/>
    <w:rsid w:val="00B01833"/>
    <w:rsid w:val="00B03323"/>
    <w:rsid w:val="00B05F1B"/>
    <w:rsid w:val="00B066C3"/>
    <w:rsid w:val="00B11415"/>
    <w:rsid w:val="00B118AF"/>
    <w:rsid w:val="00B144EF"/>
    <w:rsid w:val="00B14A29"/>
    <w:rsid w:val="00B153F6"/>
    <w:rsid w:val="00B1677B"/>
    <w:rsid w:val="00B20571"/>
    <w:rsid w:val="00B230C0"/>
    <w:rsid w:val="00B23195"/>
    <w:rsid w:val="00B23CA5"/>
    <w:rsid w:val="00B268A6"/>
    <w:rsid w:val="00B315D3"/>
    <w:rsid w:val="00B31951"/>
    <w:rsid w:val="00B3493F"/>
    <w:rsid w:val="00B34D26"/>
    <w:rsid w:val="00B3647C"/>
    <w:rsid w:val="00B4054F"/>
    <w:rsid w:val="00B453B7"/>
    <w:rsid w:val="00B52DCB"/>
    <w:rsid w:val="00B52F55"/>
    <w:rsid w:val="00B553F2"/>
    <w:rsid w:val="00B60720"/>
    <w:rsid w:val="00B61C92"/>
    <w:rsid w:val="00B61CF0"/>
    <w:rsid w:val="00B632D1"/>
    <w:rsid w:val="00B648A4"/>
    <w:rsid w:val="00B65BFD"/>
    <w:rsid w:val="00B72074"/>
    <w:rsid w:val="00B72EF6"/>
    <w:rsid w:val="00B77ACF"/>
    <w:rsid w:val="00B80723"/>
    <w:rsid w:val="00B83CF1"/>
    <w:rsid w:val="00B86B84"/>
    <w:rsid w:val="00B87BF8"/>
    <w:rsid w:val="00B93682"/>
    <w:rsid w:val="00B93E99"/>
    <w:rsid w:val="00B95B21"/>
    <w:rsid w:val="00BA1D4F"/>
    <w:rsid w:val="00BA3004"/>
    <w:rsid w:val="00BA48E0"/>
    <w:rsid w:val="00BA490B"/>
    <w:rsid w:val="00BA513F"/>
    <w:rsid w:val="00BB313C"/>
    <w:rsid w:val="00BB38C8"/>
    <w:rsid w:val="00BB39A1"/>
    <w:rsid w:val="00BB421A"/>
    <w:rsid w:val="00BB780A"/>
    <w:rsid w:val="00BC2127"/>
    <w:rsid w:val="00BC27E9"/>
    <w:rsid w:val="00BC377E"/>
    <w:rsid w:val="00BC4A7D"/>
    <w:rsid w:val="00BD0C98"/>
    <w:rsid w:val="00BD151C"/>
    <w:rsid w:val="00BD18EE"/>
    <w:rsid w:val="00BD233C"/>
    <w:rsid w:val="00BD4E55"/>
    <w:rsid w:val="00BD6DDC"/>
    <w:rsid w:val="00BD73D5"/>
    <w:rsid w:val="00BE0F32"/>
    <w:rsid w:val="00BE14FD"/>
    <w:rsid w:val="00BE3E94"/>
    <w:rsid w:val="00BE4BE9"/>
    <w:rsid w:val="00BE5980"/>
    <w:rsid w:val="00BE6425"/>
    <w:rsid w:val="00BE6C64"/>
    <w:rsid w:val="00BF04F9"/>
    <w:rsid w:val="00BF0CFE"/>
    <w:rsid w:val="00BF1B33"/>
    <w:rsid w:val="00BF534A"/>
    <w:rsid w:val="00BF61E8"/>
    <w:rsid w:val="00BF629A"/>
    <w:rsid w:val="00BF6D31"/>
    <w:rsid w:val="00BF72C0"/>
    <w:rsid w:val="00C01382"/>
    <w:rsid w:val="00C03629"/>
    <w:rsid w:val="00C0527B"/>
    <w:rsid w:val="00C06E6D"/>
    <w:rsid w:val="00C103B8"/>
    <w:rsid w:val="00C11020"/>
    <w:rsid w:val="00C11B90"/>
    <w:rsid w:val="00C13A78"/>
    <w:rsid w:val="00C16477"/>
    <w:rsid w:val="00C16A1B"/>
    <w:rsid w:val="00C175D4"/>
    <w:rsid w:val="00C17F8B"/>
    <w:rsid w:val="00C213F8"/>
    <w:rsid w:val="00C25BE2"/>
    <w:rsid w:val="00C26CC5"/>
    <w:rsid w:val="00C313BD"/>
    <w:rsid w:val="00C326B5"/>
    <w:rsid w:val="00C32A79"/>
    <w:rsid w:val="00C333A0"/>
    <w:rsid w:val="00C3418E"/>
    <w:rsid w:val="00C3507E"/>
    <w:rsid w:val="00C35088"/>
    <w:rsid w:val="00C41B26"/>
    <w:rsid w:val="00C427DB"/>
    <w:rsid w:val="00C42B21"/>
    <w:rsid w:val="00C45C01"/>
    <w:rsid w:val="00C462A6"/>
    <w:rsid w:val="00C507FF"/>
    <w:rsid w:val="00C50C71"/>
    <w:rsid w:val="00C51385"/>
    <w:rsid w:val="00C561AF"/>
    <w:rsid w:val="00C56D8B"/>
    <w:rsid w:val="00C57E49"/>
    <w:rsid w:val="00C62550"/>
    <w:rsid w:val="00C62FB1"/>
    <w:rsid w:val="00C67519"/>
    <w:rsid w:val="00C749D1"/>
    <w:rsid w:val="00C81920"/>
    <w:rsid w:val="00C81EDC"/>
    <w:rsid w:val="00C85706"/>
    <w:rsid w:val="00C87C73"/>
    <w:rsid w:val="00C91A3C"/>
    <w:rsid w:val="00C91A9E"/>
    <w:rsid w:val="00C94018"/>
    <w:rsid w:val="00C9413A"/>
    <w:rsid w:val="00C96E2B"/>
    <w:rsid w:val="00C977B0"/>
    <w:rsid w:val="00C97C62"/>
    <w:rsid w:val="00CA1614"/>
    <w:rsid w:val="00CA3C1E"/>
    <w:rsid w:val="00CA6E19"/>
    <w:rsid w:val="00CA7DF1"/>
    <w:rsid w:val="00CB0BCE"/>
    <w:rsid w:val="00CB3494"/>
    <w:rsid w:val="00CB5FD3"/>
    <w:rsid w:val="00CB6AC8"/>
    <w:rsid w:val="00CB7747"/>
    <w:rsid w:val="00CC03EC"/>
    <w:rsid w:val="00CC0B0D"/>
    <w:rsid w:val="00CC2559"/>
    <w:rsid w:val="00CC2593"/>
    <w:rsid w:val="00CC444C"/>
    <w:rsid w:val="00CC460B"/>
    <w:rsid w:val="00CC54E7"/>
    <w:rsid w:val="00CC6728"/>
    <w:rsid w:val="00CD1553"/>
    <w:rsid w:val="00CD2B16"/>
    <w:rsid w:val="00CD62A8"/>
    <w:rsid w:val="00CD6C03"/>
    <w:rsid w:val="00CD741A"/>
    <w:rsid w:val="00CE0222"/>
    <w:rsid w:val="00CE02F0"/>
    <w:rsid w:val="00CE1ABA"/>
    <w:rsid w:val="00CE32A5"/>
    <w:rsid w:val="00CE4950"/>
    <w:rsid w:val="00CE6D2A"/>
    <w:rsid w:val="00CE7194"/>
    <w:rsid w:val="00CF224F"/>
    <w:rsid w:val="00CF33BE"/>
    <w:rsid w:val="00D00947"/>
    <w:rsid w:val="00D01685"/>
    <w:rsid w:val="00D03D88"/>
    <w:rsid w:val="00D04C67"/>
    <w:rsid w:val="00D0621E"/>
    <w:rsid w:val="00D119B4"/>
    <w:rsid w:val="00D121E0"/>
    <w:rsid w:val="00D134B9"/>
    <w:rsid w:val="00D13667"/>
    <w:rsid w:val="00D15F66"/>
    <w:rsid w:val="00D203E8"/>
    <w:rsid w:val="00D236FE"/>
    <w:rsid w:val="00D26F60"/>
    <w:rsid w:val="00D31DE2"/>
    <w:rsid w:val="00D31F1E"/>
    <w:rsid w:val="00D33F80"/>
    <w:rsid w:val="00D366C7"/>
    <w:rsid w:val="00D36EDE"/>
    <w:rsid w:val="00D370E6"/>
    <w:rsid w:val="00D372E4"/>
    <w:rsid w:val="00D37A2C"/>
    <w:rsid w:val="00D44541"/>
    <w:rsid w:val="00D44FAD"/>
    <w:rsid w:val="00D4528C"/>
    <w:rsid w:val="00D52076"/>
    <w:rsid w:val="00D55157"/>
    <w:rsid w:val="00D573E8"/>
    <w:rsid w:val="00D652BD"/>
    <w:rsid w:val="00D70E05"/>
    <w:rsid w:val="00D725A8"/>
    <w:rsid w:val="00D7712F"/>
    <w:rsid w:val="00D77859"/>
    <w:rsid w:val="00D814E9"/>
    <w:rsid w:val="00D8314E"/>
    <w:rsid w:val="00D84309"/>
    <w:rsid w:val="00D84644"/>
    <w:rsid w:val="00D84BAF"/>
    <w:rsid w:val="00D8701A"/>
    <w:rsid w:val="00D87607"/>
    <w:rsid w:val="00D877E2"/>
    <w:rsid w:val="00D916D9"/>
    <w:rsid w:val="00D92495"/>
    <w:rsid w:val="00D92944"/>
    <w:rsid w:val="00D93EFA"/>
    <w:rsid w:val="00D97529"/>
    <w:rsid w:val="00DA381A"/>
    <w:rsid w:val="00DA5F09"/>
    <w:rsid w:val="00DA7E40"/>
    <w:rsid w:val="00DB2894"/>
    <w:rsid w:val="00DB300E"/>
    <w:rsid w:val="00DC0BEB"/>
    <w:rsid w:val="00DC25A1"/>
    <w:rsid w:val="00DD19B6"/>
    <w:rsid w:val="00DD24F0"/>
    <w:rsid w:val="00DD611D"/>
    <w:rsid w:val="00DD6284"/>
    <w:rsid w:val="00DD6C8B"/>
    <w:rsid w:val="00DD7E5D"/>
    <w:rsid w:val="00DE14E1"/>
    <w:rsid w:val="00DE4125"/>
    <w:rsid w:val="00DE4BBF"/>
    <w:rsid w:val="00DE5072"/>
    <w:rsid w:val="00DE5C40"/>
    <w:rsid w:val="00DE5D8A"/>
    <w:rsid w:val="00DE7504"/>
    <w:rsid w:val="00DF13C2"/>
    <w:rsid w:val="00DF50D2"/>
    <w:rsid w:val="00DF79C1"/>
    <w:rsid w:val="00DF7F4A"/>
    <w:rsid w:val="00E022D6"/>
    <w:rsid w:val="00E023E5"/>
    <w:rsid w:val="00E02CAA"/>
    <w:rsid w:val="00E04FA1"/>
    <w:rsid w:val="00E067CD"/>
    <w:rsid w:val="00E068EB"/>
    <w:rsid w:val="00E1158A"/>
    <w:rsid w:val="00E115C4"/>
    <w:rsid w:val="00E11ABA"/>
    <w:rsid w:val="00E12BBA"/>
    <w:rsid w:val="00E147D9"/>
    <w:rsid w:val="00E15676"/>
    <w:rsid w:val="00E2144A"/>
    <w:rsid w:val="00E226B9"/>
    <w:rsid w:val="00E23DE1"/>
    <w:rsid w:val="00E27026"/>
    <w:rsid w:val="00E27493"/>
    <w:rsid w:val="00E3351F"/>
    <w:rsid w:val="00E33B5D"/>
    <w:rsid w:val="00E36157"/>
    <w:rsid w:val="00E37CBB"/>
    <w:rsid w:val="00E410E0"/>
    <w:rsid w:val="00E41D85"/>
    <w:rsid w:val="00E4316B"/>
    <w:rsid w:val="00E472CB"/>
    <w:rsid w:val="00E4E0C6"/>
    <w:rsid w:val="00E538E9"/>
    <w:rsid w:val="00E55294"/>
    <w:rsid w:val="00E55434"/>
    <w:rsid w:val="00E55A39"/>
    <w:rsid w:val="00E56D7A"/>
    <w:rsid w:val="00E57276"/>
    <w:rsid w:val="00E61E34"/>
    <w:rsid w:val="00E6484D"/>
    <w:rsid w:val="00E67404"/>
    <w:rsid w:val="00E71A42"/>
    <w:rsid w:val="00E72565"/>
    <w:rsid w:val="00E7519D"/>
    <w:rsid w:val="00E82491"/>
    <w:rsid w:val="00E82881"/>
    <w:rsid w:val="00E82DB0"/>
    <w:rsid w:val="00E849C6"/>
    <w:rsid w:val="00E84BCA"/>
    <w:rsid w:val="00E85DC1"/>
    <w:rsid w:val="00E86507"/>
    <w:rsid w:val="00E86AB3"/>
    <w:rsid w:val="00E91459"/>
    <w:rsid w:val="00E91BBF"/>
    <w:rsid w:val="00E9265B"/>
    <w:rsid w:val="00E95BD0"/>
    <w:rsid w:val="00EA1D3F"/>
    <w:rsid w:val="00EA284D"/>
    <w:rsid w:val="00EA2B46"/>
    <w:rsid w:val="00EA43C7"/>
    <w:rsid w:val="00EA53D4"/>
    <w:rsid w:val="00EB0C74"/>
    <w:rsid w:val="00EB23E3"/>
    <w:rsid w:val="00EB7490"/>
    <w:rsid w:val="00EC0B41"/>
    <w:rsid w:val="00EC3537"/>
    <w:rsid w:val="00EC631C"/>
    <w:rsid w:val="00EC647F"/>
    <w:rsid w:val="00EC739A"/>
    <w:rsid w:val="00ED3D9E"/>
    <w:rsid w:val="00ED40CD"/>
    <w:rsid w:val="00ED4D5D"/>
    <w:rsid w:val="00ED5798"/>
    <w:rsid w:val="00ED6048"/>
    <w:rsid w:val="00ED6360"/>
    <w:rsid w:val="00ED7E40"/>
    <w:rsid w:val="00EE1C9F"/>
    <w:rsid w:val="00EF0C15"/>
    <w:rsid w:val="00EF30BD"/>
    <w:rsid w:val="00EF54D7"/>
    <w:rsid w:val="00EF65E2"/>
    <w:rsid w:val="00EF7D6A"/>
    <w:rsid w:val="00F004D0"/>
    <w:rsid w:val="00F00E69"/>
    <w:rsid w:val="00F02C91"/>
    <w:rsid w:val="00F054AB"/>
    <w:rsid w:val="00F06A35"/>
    <w:rsid w:val="00F10830"/>
    <w:rsid w:val="00F121FD"/>
    <w:rsid w:val="00F13D03"/>
    <w:rsid w:val="00F13EBA"/>
    <w:rsid w:val="00F14646"/>
    <w:rsid w:val="00F16E79"/>
    <w:rsid w:val="00F17150"/>
    <w:rsid w:val="00F200C2"/>
    <w:rsid w:val="00F22F17"/>
    <w:rsid w:val="00F2324F"/>
    <w:rsid w:val="00F23D6A"/>
    <w:rsid w:val="00F26690"/>
    <w:rsid w:val="00F31350"/>
    <w:rsid w:val="00F33CE1"/>
    <w:rsid w:val="00F33FC4"/>
    <w:rsid w:val="00F36446"/>
    <w:rsid w:val="00F37008"/>
    <w:rsid w:val="00F37434"/>
    <w:rsid w:val="00F37B87"/>
    <w:rsid w:val="00F37FB0"/>
    <w:rsid w:val="00F421E3"/>
    <w:rsid w:val="00F42434"/>
    <w:rsid w:val="00F4340C"/>
    <w:rsid w:val="00F4468C"/>
    <w:rsid w:val="00F44B10"/>
    <w:rsid w:val="00F46E58"/>
    <w:rsid w:val="00F50622"/>
    <w:rsid w:val="00F53C88"/>
    <w:rsid w:val="00F53EC9"/>
    <w:rsid w:val="00F540A4"/>
    <w:rsid w:val="00F55B0B"/>
    <w:rsid w:val="00F561C2"/>
    <w:rsid w:val="00F579AF"/>
    <w:rsid w:val="00F639AB"/>
    <w:rsid w:val="00F64B42"/>
    <w:rsid w:val="00F673F2"/>
    <w:rsid w:val="00F71B26"/>
    <w:rsid w:val="00F71F7A"/>
    <w:rsid w:val="00F735E7"/>
    <w:rsid w:val="00F7770F"/>
    <w:rsid w:val="00F80CB7"/>
    <w:rsid w:val="00F87B7A"/>
    <w:rsid w:val="00F8948F"/>
    <w:rsid w:val="00F91EE6"/>
    <w:rsid w:val="00F94E27"/>
    <w:rsid w:val="00FA0FFE"/>
    <w:rsid w:val="00FA490F"/>
    <w:rsid w:val="00FA5025"/>
    <w:rsid w:val="00FA6BA0"/>
    <w:rsid w:val="00FA72CB"/>
    <w:rsid w:val="00FB2E65"/>
    <w:rsid w:val="00FB37A4"/>
    <w:rsid w:val="00FB3F81"/>
    <w:rsid w:val="00FB6DF4"/>
    <w:rsid w:val="00FB7271"/>
    <w:rsid w:val="00FC068C"/>
    <w:rsid w:val="00FC1C30"/>
    <w:rsid w:val="00FC76D3"/>
    <w:rsid w:val="00FD0B19"/>
    <w:rsid w:val="00FD21A8"/>
    <w:rsid w:val="00FD253E"/>
    <w:rsid w:val="00FD4439"/>
    <w:rsid w:val="00FD5908"/>
    <w:rsid w:val="00FD5C10"/>
    <w:rsid w:val="00FD6DF8"/>
    <w:rsid w:val="00FD771B"/>
    <w:rsid w:val="00FD7DF7"/>
    <w:rsid w:val="00FE097F"/>
    <w:rsid w:val="00FF08B0"/>
    <w:rsid w:val="00FF2157"/>
    <w:rsid w:val="00FF2694"/>
    <w:rsid w:val="00FF43D8"/>
    <w:rsid w:val="00FF5FC6"/>
    <w:rsid w:val="0176682C"/>
    <w:rsid w:val="01AA8347"/>
    <w:rsid w:val="01B9DEC0"/>
    <w:rsid w:val="01E09E6C"/>
    <w:rsid w:val="02863958"/>
    <w:rsid w:val="02B58BC3"/>
    <w:rsid w:val="0315358E"/>
    <w:rsid w:val="03267065"/>
    <w:rsid w:val="032E5DEB"/>
    <w:rsid w:val="033E1DB4"/>
    <w:rsid w:val="03868D04"/>
    <w:rsid w:val="03A30AAD"/>
    <w:rsid w:val="03F192DC"/>
    <w:rsid w:val="04B105EF"/>
    <w:rsid w:val="051448EE"/>
    <w:rsid w:val="05E07185"/>
    <w:rsid w:val="06A171CA"/>
    <w:rsid w:val="06AC6E99"/>
    <w:rsid w:val="072749A8"/>
    <w:rsid w:val="0729339E"/>
    <w:rsid w:val="0754224A"/>
    <w:rsid w:val="07E8A6B1"/>
    <w:rsid w:val="080DA6B0"/>
    <w:rsid w:val="08C31A09"/>
    <w:rsid w:val="08EFF2AB"/>
    <w:rsid w:val="095071A6"/>
    <w:rsid w:val="09528945"/>
    <w:rsid w:val="0968F146"/>
    <w:rsid w:val="0975A1DC"/>
    <w:rsid w:val="09847712"/>
    <w:rsid w:val="0A444715"/>
    <w:rsid w:val="0B04186D"/>
    <w:rsid w:val="0B68AE8C"/>
    <w:rsid w:val="0B9048B0"/>
    <w:rsid w:val="0B9E0F24"/>
    <w:rsid w:val="0C21D1F1"/>
    <w:rsid w:val="0C4FB309"/>
    <w:rsid w:val="0CBC17D4"/>
    <w:rsid w:val="0D306CF0"/>
    <w:rsid w:val="0D3CF3DE"/>
    <w:rsid w:val="0D6262A0"/>
    <w:rsid w:val="0D7A9D49"/>
    <w:rsid w:val="0E9AF31F"/>
    <w:rsid w:val="0EB5D424"/>
    <w:rsid w:val="0EE5348A"/>
    <w:rsid w:val="0EE915D2"/>
    <w:rsid w:val="0F09E624"/>
    <w:rsid w:val="0F325B8D"/>
    <w:rsid w:val="0F459C78"/>
    <w:rsid w:val="0FC00BA9"/>
    <w:rsid w:val="0FCB1BCA"/>
    <w:rsid w:val="1003785F"/>
    <w:rsid w:val="100CE0F3"/>
    <w:rsid w:val="10466A38"/>
    <w:rsid w:val="1197767D"/>
    <w:rsid w:val="12154477"/>
    <w:rsid w:val="121C74D5"/>
    <w:rsid w:val="124050FF"/>
    <w:rsid w:val="12C5E84A"/>
    <w:rsid w:val="12C6E213"/>
    <w:rsid w:val="13113227"/>
    <w:rsid w:val="133D9C25"/>
    <w:rsid w:val="13D92001"/>
    <w:rsid w:val="1462B274"/>
    <w:rsid w:val="156F42BA"/>
    <w:rsid w:val="1626A20D"/>
    <w:rsid w:val="16A5CA06"/>
    <w:rsid w:val="16E23536"/>
    <w:rsid w:val="170B131B"/>
    <w:rsid w:val="17300896"/>
    <w:rsid w:val="17836B4C"/>
    <w:rsid w:val="178EB097"/>
    <w:rsid w:val="17C9D0BE"/>
    <w:rsid w:val="17DD69C9"/>
    <w:rsid w:val="18313065"/>
    <w:rsid w:val="183731A8"/>
    <w:rsid w:val="187EA6F9"/>
    <w:rsid w:val="18F28D6E"/>
    <w:rsid w:val="19231A8B"/>
    <w:rsid w:val="19362397"/>
    <w:rsid w:val="197A1D6C"/>
    <w:rsid w:val="1A18B64B"/>
    <w:rsid w:val="1A1AE56F"/>
    <w:rsid w:val="1A2FF265"/>
    <w:rsid w:val="1A42B3DD"/>
    <w:rsid w:val="1A63314D"/>
    <w:rsid w:val="1A8F78F3"/>
    <w:rsid w:val="1A9B9C52"/>
    <w:rsid w:val="1BCC3F00"/>
    <w:rsid w:val="1C10DE95"/>
    <w:rsid w:val="1C1A0647"/>
    <w:rsid w:val="1C37F5BB"/>
    <w:rsid w:val="1C5224CF"/>
    <w:rsid w:val="1C9D41E1"/>
    <w:rsid w:val="1D3F0B5F"/>
    <w:rsid w:val="1D471414"/>
    <w:rsid w:val="1D679327"/>
    <w:rsid w:val="1D84CE2B"/>
    <w:rsid w:val="1DEA01B0"/>
    <w:rsid w:val="1EA071E9"/>
    <w:rsid w:val="1FAC1F06"/>
    <w:rsid w:val="1FFA0615"/>
    <w:rsid w:val="2078122B"/>
    <w:rsid w:val="20B28929"/>
    <w:rsid w:val="2170B304"/>
    <w:rsid w:val="21B99B36"/>
    <w:rsid w:val="21BCAFDC"/>
    <w:rsid w:val="21D30EAE"/>
    <w:rsid w:val="21D71C5E"/>
    <w:rsid w:val="21E60174"/>
    <w:rsid w:val="22AB7699"/>
    <w:rsid w:val="22B2AD41"/>
    <w:rsid w:val="22F49C73"/>
    <w:rsid w:val="2320EDDA"/>
    <w:rsid w:val="232812D2"/>
    <w:rsid w:val="2348DDC8"/>
    <w:rsid w:val="234DA893"/>
    <w:rsid w:val="23620625"/>
    <w:rsid w:val="2381D1D5"/>
    <w:rsid w:val="23AFB2ED"/>
    <w:rsid w:val="23E6B9A2"/>
    <w:rsid w:val="24160C13"/>
    <w:rsid w:val="247D8AF2"/>
    <w:rsid w:val="264D9E46"/>
    <w:rsid w:val="26869D28"/>
    <w:rsid w:val="26B18001"/>
    <w:rsid w:val="26B97297"/>
    <w:rsid w:val="26BA381A"/>
    <w:rsid w:val="277CC6B9"/>
    <w:rsid w:val="279C21F1"/>
    <w:rsid w:val="283B9EDF"/>
    <w:rsid w:val="2858B644"/>
    <w:rsid w:val="288D7550"/>
    <w:rsid w:val="28B17045"/>
    <w:rsid w:val="28BD9B0E"/>
    <w:rsid w:val="295AFBDF"/>
    <w:rsid w:val="2963DDF7"/>
    <w:rsid w:val="296EC3F7"/>
    <w:rsid w:val="297BB7F3"/>
    <w:rsid w:val="29FA43DB"/>
    <w:rsid w:val="2A9B1905"/>
    <w:rsid w:val="2AF1D47C"/>
    <w:rsid w:val="2B4FBE18"/>
    <w:rsid w:val="2B9A92BC"/>
    <w:rsid w:val="2BB300C4"/>
    <w:rsid w:val="2BC32318"/>
    <w:rsid w:val="2BCEFCE4"/>
    <w:rsid w:val="2C3732E6"/>
    <w:rsid w:val="2CE86AFB"/>
    <w:rsid w:val="2CEB8E79"/>
    <w:rsid w:val="2D079164"/>
    <w:rsid w:val="2D3BE6A3"/>
    <w:rsid w:val="2DA8909F"/>
    <w:rsid w:val="2E3D7A55"/>
    <w:rsid w:val="2E572392"/>
    <w:rsid w:val="2E646C2C"/>
    <w:rsid w:val="2E6EAD78"/>
    <w:rsid w:val="2E918E0B"/>
    <w:rsid w:val="2F10E222"/>
    <w:rsid w:val="2F15FB7D"/>
    <w:rsid w:val="2F63618B"/>
    <w:rsid w:val="2FAA4DEE"/>
    <w:rsid w:val="2FE87EA5"/>
    <w:rsid w:val="2FF2F3F3"/>
    <w:rsid w:val="302760D0"/>
    <w:rsid w:val="3036BBF2"/>
    <w:rsid w:val="306E03DF"/>
    <w:rsid w:val="3081F5AA"/>
    <w:rsid w:val="3096237B"/>
    <w:rsid w:val="30D2BB2A"/>
    <w:rsid w:val="30FE9039"/>
    <w:rsid w:val="31474FEF"/>
    <w:rsid w:val="3148AA75"/>
    <w:rsid w:val="31751B17"/>
    <w:rsid w:val="31A39E20"/>
    <w:rsid w:val="3218CB7F"/>
    <w:rsid w:val="328AF33C"/>
    <w:rsid w:val="329E3169"/>
    <w:rsid w:val="32AB1A3F"/>
    <w:rsid w:val="33368C4B"/>
    <w:rsid w:val="337AB5F5"/>
    <w:rsid w:val="338B32A1"/>
    <w:rsid w:val="34617A3E"/>
    <w:rsid w:val="3461DC72"/>
    <w:rsid w:val="3473446E"/>
    <w:rsid w:val="3486AD68"/>
    <w:rsid w:val="34DD7801"/>
    <w:rsid w:val="34F1FE02"/>
    <w:rsid w:val="35284CA5"/>
    <w:rsid w:val="353972B9"/>
    <w:rsid w:val="354C68FE"/>
    <w:rsid w:val="359B4D7E"/>
    <w:rsid w:val="35A69B52"/>
    <w:rsid w:val="35DBB0E0"/>
    <w:rsid w:val="35F630E1"/>
    <w:rsid w:val="36FF5627"/>
    <w:rsid w:val="3710095A"/>
    <w:rsid w:val="3834FA4C"/>
    <w:rsid w:val="386FE85A"/>
    <w:rsid w:val="38B885F1"/>
    <w:rsid w:val="38BC0357"/>
    <w:rsid w:val="38D0B2E8"/>
    <w:rsid w:val="3926D7B8"/>
    <w:rsid w:val="39460158"/>
    <w:rsid w:val="394BB094"/>
    <w:rsid w:val="3954E29A"/>
    <w:rsid w:val="39B3E4F7"/>
    <w:rsid w:val="39E80D83"/>
    <w:rsid w:val="3AC2A819"/>
    <w:rsid w:val="3ADE69F9"/>
    <w:rsid w:val="3B434A09"/>
    <w:rsid w:val="3BE1597A"/>
    <w:rsid w:val="3C147B15"/>
    <w:rsid w:val="3C1AFD39"/>
    <w:rsid w:val="3C1DB845"/>
    <w:rsid w:val="3C5E787A"/>
    <w:rsid w:val="3CE5FA30"/>
    <w:rsid w:val="3DED711D"/>
    <w:rsid w:val="3EA25649"/>
    <w:rsid w:val="3EC58E73"/>
    <w:rsid w:val="3F1BC139"/>
    <w:rsid w:val="3F32F04C"/>
    <w:rsid w:val="3F9B161D"/>
    <w:rsid w:val="3FF44A74"/>
    <w:rsid w:val="402E1D21"/>
    <w:rsid w:val="40A2CE63"/>
    <w:rsid w:val="40ED3FA9"/>
    <w:rsid w:val="4189E6E1"/>
    <w:rsid w:val="41C08EF7"/>
    <w:rsid w:val="41E14281"/>
    <w:rsid w:val="4259DEF8"/>
    <w:rsid w:val="42741357"/>
    <w:rsid w:val="42AC9A7E"/>
    <w:rsid w:val="42BA3077"/>
    <w:rsid w:val="431636B2"/>
    <w:rsid w:val="431A48E9"/>
    <w:rsid w:val="43865D3C"/>
    <w:rsid w:val="438EEFC9"/>
    <w:rsid w:val="439C5213"/>
    <w:rsid w:val="43FB35FA"/>
    <w:rsid w:val="442690CC"/>
    <w:rsid w:val="444FBFF2"/>
    <w:rsid w:val="44778E85"/>
    <w:rsid w:val="44CFCB63"/>
    <w:rsid w:val="456B6359"/>
    <w:rsid w:val="45EC1D33"/>
    <w:rsid w:val="45FD71F7"/>
    <w:rsid w:val="46B4B3A4"/>
    <w:rsid w:val="475D5F4E"/>
    <w:rsid w:val="4771A047"/>
    <w:rsid w:val="4783EB45"/>
    <w:rsid w:val="4787ED94"/>
    <w:rsid w:val="48026DEB"/>
    <w:rsid w:val="482323C2"/>
    <w:rsid w:val="4868F967"/>
    <w:rsid w:val="486AC2B2"/>
    <w:rsid w:val="497EB655"/>
    <w:rsid w:val="49DF4B91"/>
    <w:rsid w:val="4A2A0876"/>
    <w:rsid w:val="4AA4B30A"/>
    <w:rsid w:val="4AAB8C74"/>
    <w:rsid w:val="4B180A43"/>
    <w:rsid w:val="4B25A115"/>
    <w:rsid w:val="4B3D4563"/>
    <w:rsid w:val="4B82651B"/>
    <w:rsid w:val="4BC0B36B"/>
    <w:rsid w:val="4C88E5D5"/>
    <w:rsid w:val="4CA174E6"/>
    <w:rsid w:val="4CD1AB61"/>
    <w:rsid w:val="4D008260"/>
    <w:rsid w:val="4D86F247"/>
    <w:rsid w:val="4DA1A5B8"/>
    <w:rsid w:val="4DF72F18"/>
    <w:rsid w:val="4E07A789"/>
    <w:rsid w:val="4E746CDB"/>
    <w:rsid w:val="4ECAFFA5"/>
    <w:rsid w:val="4EEA652B"/>
    <w:rsid w:val="5024F26B"/>
    <w:rsid w:val="505E21F0"/>
    <w:rsid w:val="5163EB4B"/>
    <w:rsid w:val="52446F4F"/>
    <w:rsid w:val="5259343C"/>
    <w:rsid w:val="527DBF8C"/>
    <w:rsid w:val="52EF7C39"/>
    <w:rsid w:val="533D1D97"/>
    <w:rsid w:val="53734D04"/>
    <w:rsid w:val="5404795D"/>
    <w:rsid w:val="5498B6F3"/>
    <w:rsid w:val="54D4A667"/>
    <w:rsid w:val="5583FD5D"/>
    <w:rsid w:val="56463AAB"/>
    <w:rsid w:val="567A398F"/>
    <w:rsid w:val="569004F6"/>
    <w:rsid w:val="56A3BE48"/>
    <w:rsid w:val="56EEB1A8"/>
    <w:rsid w:val="56F61920"/>
    <w:rsid w:val="5719B750"/>
    <w:rsid w:val="5723FDB7"/>
    <w:rsid w:val="573799A0"/>
    <w:rsid w:val="5781BCDB"/>
    <w:rsid w:val="57A57204"/>
    <w:rsid w:val="57BEF9F0"/>
    <w:rsid w:val="57DD601E"/>
    <w:rsid w:val="580C4729"/>
    <w:rsid w:val="588BF834"/>
    <w:rsid w:val="58A988D1"/>
    <w:rsid w:val="59345E24"/>
    <w:rsid w:val="59408183"/>
    <w:rsid w:val="59531F4C"/>
    <w:rsid w:val="597E1E30"/>
    <w:rsid w:val="5997254F"/>
    <w:rsid w:val="5AACB378"/>
    <w:rsid w:val="5AB71A71"/>
    <w:rsid w:val="5AD7EB8D"/>
    <w:rsid w:val="5AEEEFAD"/>
    <w:rsid w:val="5B22C448"/>
    <w:rsid w:val="5BE8B3E3"/>
    <w:rsid w:val="5BFC4907"/>
    <w:rsid w:val="5CCE7D75"/>
    <w:rsid w:val="5CCF5573"/>
    <w:rsid w:val="5CFC1B92"/>
    <w:rsid w:val="5D4C1D17"/>
    <w:rsid w:val="5DCD543F"/>
    <w:rsid w:val="5DD14283"/>
    <w:rsid w:val="5E2DC504"/>
    <w:rsid w:val="5E7DCD41"/>
    <w:rsid w:val="5E9A262D"/>
    <w:rsid w:val="5EACC92E"/>
    <w:rsid w:val="5EE13A32"/>
    <w:rsid w:val="5EF1B9C8"/>
    <w:rsid w:val="5F012B05"/>
    <w:rsid w:val="5F172C34"/>
    <w:rsid w:val="5F975B8C"/>
    <w:rsid w:val="5F99BBEB"/>
    <w:rsid w:val="5FA55CA5"/>
    <w:rsid w:val="5FB2512F"/>
    <w:rsid w:val="601F15B1"/>
    <w:rsid w:val="60728302"/>
    <w:rsid w:val="607C6B91"/>
    <w:rsid w:val="607CFC8E"/>
    <w:rsid w:val="60EEBE2E"/>
    <w:rsid w:val="60FD523C"/>
    <w:rsid w:val="6105288A"/>
    <w:rsid w:val="611B5D84"/>
    <w:rsid w:val="615D599B"/>
    <w:rsid w:val="615E3131"/>
    <w:rsid w:val="61AAC14A"/>
    <w:rsid w:val="61C5EF47"/>
    <w:rsid w:val="620FB7EF"/>
    <w:rsid w:val="621DE86D"/>
    <w:rsid w:val="62B72DE5"/>
    <w:rsid w:val="62D220C7"/>
    <w:rsid w:val="6309098D"/>
    <w:rsid w:val="6339B448"/>
    <w:rsid w:val="633DBEF9"/>
    <w:rsid w:val="63AFB881"/>
    <w:rsid w:val="63BB5E9B"/>
    <w:rsid w:val="63EA9D57"/>
    <w:rsid w:val="640174CA"/>
    <w:rsid w:val="647E360E"/>
    <w:rsid w:val="6494FA5D"/>
    <w:rsid w:val="649A8A47"/>
    <w:rsid w:val="652B8259"/>
    <w:rsid w:val="6593C154"/>
    <w:rsid w:val="65B68FBE"/>
    <w:rsid w:val="65DC1F0F"/>
    <w:rsid w:val="65FEE131"/>
    <w:rsid w:val="6630CABE"/>
    <w:rsid w:val="663B9FD9"/>
    <w:rsid w:val="66756A53"/>
    <w:rsid w:val="668B8CED"/>
    <w:rsid w:val="66ADC79F"/>
    <w:rsid w:val="67ADE0F4"/>
    <w:rsid w:val="67DB617E"/>
    <w:rsid w:val="67F68219"/>
    <w:rsid w:val="6811301C"/>
    <w:rsid w:val="683A4A18"/>
    <w:rsid w:val="6857B0FE"/>
    <w:rsid w:val="687D94E7"/>
    <w:rsid w:val="690F47C0"/>
    <w:rsid w:val="696083D5"/>
    <w:rsid w:val="69B94B09"/>
    <w:rsid w:val="6A609A50"/>
    <w:rsid w:val="6A66F766"/>
    <w:rsid w:val="6A7CAAE8"/>
    <w:rsid w:val="6AB31036"/>
    <w:rsid w:val="6AB990C3"/>
    <w:rsid w:val="6ADB72BF"/>
    <w:rsid w:val="6B29DD0A"/>
    <w:rsid w:val="6B8552CD"/>
    <w:rsid w:val="6BCE5E06"/>
    <w:rsid w:val="6BDC86DF"/>
    <w:rsid w:val="6BF8D66A"/>
    <w:rsid w:val="6C7F6A90"/>
    <w:rsid w:val="6C9A9F4C"/>
    <w:rsid w:val="6CC07A34"/>
    <w:rsid w:val="6CCB78E2"/>
    <w:rsid w:val="6CE27959"/>
    <w:rsid w:val="6CE9748D"/>
    <w:rsid w:val="6D51060A"/>
    <w:rsid w:val="6D836BF4"/>
    <w:rsid w:val="6E0AEDAA"/>
    <w:rsid w:val="6EBC1693"/>
    <w:rsid w:val="6F6C470D"/>
    <w:rsid w:val="6FB7FC92"/>
    <w:rsid w:val="7021154F"/>
    <w:rsid w:val="70B3AB53"/>
    <w:rsid w:val="70FA640D"/>
    <w:rsid w:val="711D18B0"/>
    <w:rsid w:val="7129660F"/>
    <w:rsid w:val="71747C39"/>
    <w:rsid w:val="71A4502F"/>
    <w:rsid w:val="72135A91"/>
    <w:rsid w:val="721A1E92"/>
    <w:rsid w:val="7235BD97"/>
    <w:rsid w:val="7256DD17"/>
    <w:rsid w:val="72B385AE"/>
    <w:rsid w:val="72C71462"/>
    <w:rsid w:val="72ED0D9E"/>
    <w:rsid w:val="73416566"/>
    <w:rsid w:val="73817130"/>
    <w:rsid w:val="73993415"/>
    <w:rsid w:val="74710F96"/>
    <w:rsid w:val="749ABAE6"/>
    <w:rsid w:val="74AC1CFB"/>
    <w:rsid w:val="74C4B878"/>
    <w:rsid w:val="74F48414"/>
    <w:rsid w:val="75D06D0B"/>
    <w:rsid w:val="7612F39F"/>
    <w:rsid w:val="76318AC4"/>
    <w:rsid w:val="764C0EDF"/>
    <w:rsid w:val="765A6E25"/>
    <w:rsid w:val="7668765F"/>
    <w:rsid w:val="76D731AB"/>
    <w:rsid w:val="7706D553"/>
    <w:rsid w:val="774977DA"/>
    <w:rsid w:val="77661E1B"/>
    <w:rsid w:val="7825DE19"/>
    <w:rsid w:val="788389A9"/>
    <w:rsid w:val="78E602EE"/>
    <w:rsid w:val="79EB9126"/>
    <w:rsid w:val="7A02D6BC"/>
    <w:rsid w:val="7A2F8912"/>
    <w:rsid w:val="7A48B16F"/>
    <w:rsid w:val="7A67F03F"/>
    <w:rsid w:val="7A943981"/>
    <w:rsid w:val="7AAEC42E"/>
    <w:rsid w:val="7AD7A213"/>
    <w:rsid w:val="7B01CA4F"/>
    <w:rsid w:val="7B0A23A8"/>
    <w:rsid w:val="7B149D34"/>
    <w:rsid w:val="7B7BA153"/>
    <w:rsid w:val="7CBC43BF"/>
    <w:rsid w:val="7CE66FFA"/>
    <w:rsid w:val="7CF18250"/>
    <w:rsid w:val="7D34F30B"/>
    <w:rsid w:val="7D5593C0"/>
    <w:rsid w:val="7D9F9101"/>
    <w:rsid w:val="7DA70105"/>
    <w:rsid w:val="7DF09E94"/>
    <w:rsid w:val="7E1E0584"/>
    <w:rsid w:val="7E413E8C"/>
    <w:rsid w:val="7E823DFD"/>
    <w:rsid w:val="7EEA9EEC"/>
    <w:rsid w:val="7F5E830E"/>
    <w:rsid w:val="7F61D224"/>
    <w:rsid w:val="7F9851BE"/>
    <w:rsid w:val="7FDD94CB"/>
    <w:rsid w:val="7FF4438B"/>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D7875"/>
  <w15:docId w15:val="{15E407E1-D657-0D4A-832F-591B6B7DB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8083B"/>
  </w:style>
  <w:style w:type="paragraph" w:styleId="Titolo1">
    <w:name w:val="heading 1"/>
    <w:aliases w:val="Capitolo"/>
    <w:basedOn w:val="Normale"/>
    <w:next w:val="Normale"/>
    <w:link w:val="Titolo1Carattere"/>
    <w:uiPriority w:val="9"/>
    <w:qFormat/>
    <w:rsid w:val="00763351"/>
    <w:pPr>
      <w:keepNext/>
      <w:keepLines/>
      <w:spacing w:before="240" w:after="0"/>
      <w:outlineLvl w:val="0"/>
    </w:pPr>
    <w:rPr>
      <w:rFonts w:eastAsiaTheme="majorEastAsia" w:cstheme="majorBidi"/>
      <w:b/>
      <w:sz w:val="40"/>
      <w:szCs w:val="32"/>
    </w:rPr>
  </w:style>
  <w:style w:type="paragraph" w:styleId="Titolo2">
    <w:name w:val="heading 2"/>
    <w:aliases w:val="Paragrafo"/>
    <w:basedOn w:val="Normale"/>
    <w:next w:val="Normale"/>
    <w:link w:val="Titolo2Carattere"/>
    <w:uiPriority w:val="9"/>
    <w:unhideWhenUsed/>
    <w:qFormat/>
    <w:rsid w:val="00763351"/>
    <w:pPr>
      <w:keepNext/>
      <w:keepLines/>
      <w:spacing w:before="120" w:after="120"/>
      <w:outlineLvl w:val="1"/>
    </w:pPr>
    <w:rPr>
      <w:rFonts w:eastAsiaTheme="majorEastAsia" w:cstheme="majorBidi"/>
      <w:i/>
      <w:sz w:val="26"/>
      <w:szCs w:val="26"/>
    </w:rPr>
  </w:style>
  <w:style w:type="paragraph" w:styleId="Titolo3">
    <w:name w:val="heading 3"/>
    <w:aliases w:val="Sottoparagrafo"/>
    <w:basedOn w:val="Normale"/>
    <w:next w:val="Normale"/>
    <w:link w:val="Titolo3Carattere"/>
    <w:uiPriority w:val="9"/>
    <w:unhideWhenUsed/>
    <w:qFormat/>
    <w:rsid w:val="009220DA"/>
    <w:pPr>
      <w:keepNext/>
      <w:keepLines/>
      <w:spacing w:before="120" w:after="120"/>
      <w:outlineLvl w:val="2"/>
    </w:pPr>
    <w:rPr>
      <w:rFonts w:asciiTheme="majorHAnsi" w:eastAsiaTheme="majorEastAsia" w:hAnsiTheme="majorHAnsi" w:cstheme="majorBidi"/>
      <w:i/>
      <w:sz w:val="24"/>
      <w:szCs w:val="24"/>
    </w:rPr>
  </w:style>
  <w:style w:type="paragraph" w:styleId="Titolo4">
    <w:name w:val="heading 4"/>
    <w:basedOn w:val="Normale"/>
    <w:next w:val="Normale"/>
    <w:link w:val="Titolo4Carattere"/>
    <w:uiPriority w:val="9"/>
    <w:unhideWhenUsed/>
    <w:qFormat/>
    <w:rsid w:val="005D005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0E5927"/>
    <w:pPr>
      <w:spacing w:before="240" w:after="0" w:line="240" w:lineRule="auto"/>
      <w:ind w:left="357" w:hanging="357"/>
      <w:jc w:val="both"/>
      <w:outlineLvl w:val="4"/>
    </w:pPr>
    <w:rPr>
      <w:rFonts w:eastAsia="Calibri" w:cs="Calibri"/>
      <w:b/>
      <w:bCs/>
      <w:i/>
      <w:iCs/>
      <w:sz w:val="26"/>
      <w:szCs w:val="26"/>
      <w:lang w:val="it-IT" w:eastAsia="it-IT"/>
    </w:rPr>
  </w:style>
  <w:style w:type="paragraph" w:styleId="Titolo6">
    <w:name w:val="heading 6"/>
    <w:basedOn w:val="Normale"/>
    <w:next w:val="Normale"/>
    <w:link w:val="Titolo6Carattere"/>
    <w:uiPriority w:val="9"/>
    <w:unhideWhenUsed/>
    <w:qFormat/>
    <w:rsid w:val="005D0055"/>
    <w:pPr>
      <w:spacing w:before="240" w:after="60" w:afterAutospacing="1" w:line="240" w:lineRule="auto"/>
      <w:ind w:left="357" w:hanging="357"/>
      <w:jc w:val="both"/>
      <w:outlineLvl w:val="5"/>
    </w:pPr>
    <w:rPr>
      <w:rFonts w:ascii="Times New Roman" w:eastAsia="Calibri" w:hAnsi="Times New Roman" w:cs="Calibri"/>
      <w:b/>
      <w:bCs/>
      <w:lang w:val="it-IT" w:eastAsia="it-IT"/>
    </w:rPr>
  </w:style>
  <w:style w:type="paragraph" w:styleId="Titolo7">
    <w:name w:val="heading 7"/>
    <w:basedOn w:val="Normale"/>
    <w:next w:val="Normale"/>
    <w:link w:val="Titolo7Carattere"/>
    <w:qFormat/>
    <w:rsid w:val="005D0055"/>
    <w:pPr>
      <w:spacing w:before="240" w:after="60" w:afterAutospacing="1" w:line="240" w:lineRule="auto"/>
      <w:ind w:left="357" w:hanging="357"/>
      <w:jc w:val="both"/>
      <w:outlineLvl w:val="6"/>
    </w:pPr>
    <w:rPr>
      <w:rFonts w:ascii="Times New Roman" w:eastAsia="Calibri" w:hAnsi="Times New Roman" w:cs="Calibri"/>
      <w:sz w:val="24"/>
      <w:szCs w:val="24"/>
      <w:lang w:val="it-IT" w:eastAsia="it-IT"/>
    </w:rPr>
  </w:style>
  <w:style w:type="paragraph" w:styleId="Titolo8">
    <w:name w:val="heading 8"/>
    <w:basedOn w:val="Normale"/>
    <w:next w:val="Normale"/>
    <w:link w:val="Titolo8Carattere"/>
    <w:qFormat/>
    <w:rsid w:val="005D0055"/>
    <w:pPr>
      <w:spacing w:before="240" w:after="60" w:afterAutospacing="1" w:line="240" w:lineRule="auto"/>
      <w:ind w:left="357" w:hanging="357"/>
      <w:jc w:val="both"/>
      <w:outlineLvl w:val="7"/>
    </w:pPr>
    <w:rPr>
      <w:rFonts w:ascii="Times New Roman" w:eastAsia="Calibri" w:hAnsi="Times New Roman" w:cs="Calibri"/>
      <w:i/>
      <w:iCs/>
      <w:sz w:val="24"/>
      <w:szCs w:val="24"/>
      <w:lang w:val="it-IT" w:eastAsia="it-IT"/>
    </w:rPr>
  </w:style>
  <w:style w:type="paragraph" w:styleId="Titolo9">
    <w:name w:val="heading 9"/>
    <w:basedOn w:val="Normale"/>
    <w:next w:val="Normale"/>
    <w:link w:val="Titolo9Carattere"/>
    <w:qFormat/>
    <w:rsid w:val="005D0055"/>
    <w:pPr>
      <w:spacing w:before="240" w:after="60" w:afterAutospacing="1" w:line="240" w:lineRule="auto"/>
      <w:ind w:left="357" w:hanging="357"/>
      <w:jc w:val="both"/>
      <w:outlineLvl w:val="8"/>
    </w:pPr>
    <w:rPr>
      <w:rFonts w:ascii="Arial" w:eastAsia="Calibri" w:hAnsi="Arial" w:cs="Arial"/>
      <w:lang w:val="it-IT" w:eastAsia="it-IT"/>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95B2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olo1Carattere">
    <w:name w:val="Titolo 1 Carattere"/>
    <w:aliases w:val="Capitolo Carattere"/>
    <w:basedOn w:val="Carpredefinitoparagrafo"/>
    <w:link w:val="Titolo1"/>
    <w:uiPriority w:val="9"/>
    <w:rsid w:val="00763351"/>
    <w:rPr>
      <w:rFonts w:eastAsiaTheme="majorEastAsia" w:cstheme="majorBidi"/>
      <w:b/>
      <w:sz w:val="40"/>
      <w:szCs w:val="32"/>
    </w:rPr>
  </w:style>
  <w:style w:type="character" w:customStyle="1" w:styleId="Titolo2Carattere">
    <w:name w:val="Titolo 2 Carattere"/>
    <w:aliases w:val="Paragrafo Carattere"/>
    <w:basedOn w:val="Carpredefinitoparagrafo"/>
    <w:link w:val="Titolo2"/>
    <w:uiPriority w:val="9"/>
    <w:rsid w:val="00763351"/>
    <w:rPr>
      <w:rFonts w:eastAsiaTheme="majorEastAsia" w:cstheme="majorBidi"/>
      <w:i/>
      <w:sz w:val="26"/>
      <w:szCs w:val="26"/>
    </w:rPr>
  </w:style>
  <w:style w:type="paragraph" w:styleId="Nessunaspaziatura">
    <w:name w:val="No Spacing"/>
    <w:uiPriority w:val="1"/>
    <w:qFormat/>
    <w:rsid w:val="00763351"/>
    <w:pPr>
      <w:spacing w:after="0" w:line="240" w:lineRule="auto"/>
    </w:pPr>
  </w:style>
  <w:style w:type="character" w:styleId="Testosegnaposto">
    <w:name w:val="Placeholder Text"/>
    <w:basedOn w:val="Carpredefinitoparagrafo"/>
    <w:uiPriority w:val="99"/>
    <w:semiHidden/>
    <w:rsid w:val="007A584E"/>
    <w:rPr>
      <w:color w:val="808080"/>
    </w:rPr>
  </w:style>
  <w:style w:type="paragraph" w:styleId="Didascalia">
    <w:name w:val="caption"/>
    <w:basedOn w:val="Normale"/>
    <w:next w:val="Normale"/>
    <w:link w:val="DidascaliaCarattere"/>
    <w:unhideWhenUsed/>
    <w:qFormat/>
    <w:rsid w:val="00445A7F"/>
    <w:pPr>
      <w:spacing w:before="240" w:after="240" w:line="240" w:lineRule="auto"/>
    </w:pPr>
    <w:rPr>
      <w:i/>
      <w:iCs/>
      <w:sz w:val="18"/>
      <w:szCs w:val="18"/>
    </w:rPr>
  </w:style>
  <w:style w:type="paragraph" w:styleId="Paragrafoelenco">
    <w:name w:val="List Paragraph"/>
    <w:basedOn w:val="Normale"/>
    <w:uiPriority w:val="34"/>
    <w:qFormat/>
    <w:rsid w:val="00445A7F"/>
    <w:pPr>
      <w:ind w:left="720"/>
      <w:contextualSpacing/>
    </w:pPr>
  </w:style>
  <w:style w:type="table" w:styleId="Grigliatabella">
    <w:name w:val="Table Grid"/>
    <w:basedOn w:val="Tabellanormale"/>
    <w:rsid w:val="00445A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aliases w:val="Sottoparagrafo Carattere"/>
    <w:basedOn w:val="Carpredefinitoparagrafo"/>
    <w:link w:val="Titolo3"/>
    <w:uiPriority w:val="9"/>
    <w:rsid w:val="009220DA"/>
    <w:rPr>
      <w:rFonts w:asciiTheme="majorHAnsi" w:eastAsiaTheme="majorEastAsia" w:hAnsiTheme="majorHAnsi" w:cstheme="majorBidi"/>
      <w:i/>
      <w:sz w:val="24"/>
      <w:szCs w:val="24"/>
    </w:rPr>
  </w:style>
  <w:style w:type="character" w:styleId="Rimandocommento">
    <w:name w:val="annotation reference"/>
    <w:basedOn w:val="Carpredefinitoparagrafo"/>
    <w:uiPriority w:val="99"/>
    <w:semiHidden/>
    <w:unhideWhenUsed/>
    <w:rsid w:val="00DF13C2"/>
    <w:rPr>
      <w:sz w:val="16"/>
      <w:szCs w:val="16"/>
    </w:rPr>
  </w:style>
  <w:style w:type="paragraph" w:styleId="Testocommento">
    <w:name w:val="annotation text"/>
    <w:basedOn w:val="Normale"/>
    <w:link w:val="TestocommentoCarattere"/>
    <w:uiPriority w:val="99"/>
    <w:unhideWhenUsed/>
    <w:rsid w:val="00DF13C2"/>
    <w:pPr>
      <w:spacing w:line="240" w:lineRule="auto"/>
    </w:pPr>
    <w:rPr>
      <w:sz w:val="20"/>
      <w:szCs w:val="20"/>
    </w:rPr>
  </w:style>
  <w:style w:type="character" w:customStyle="1" w:styleId="TestocommentoCarattere">
    <w:name w:val="Testo commento Carattere"/>
    <w:basedOn w:val="Carpredefinitoparagrafo"/>
    <w:link w:val="Testocommento"/>
    <w:uiPriority w:val="99"/>
    <w:rsid w:val="00DF13C2"/>
    <w:rPr>
      <w:sz w:val="20"/>
      <w:szCs w:val="20"/>
    </w:rPr>
  </w:style>
  <w:style w:type="paragraph" w:styleId="Soggettocommento">
    <w:name w:val="annotation subject"/>
    <w:basedOn w:val="Testocommento"/>
    <w:next w:val="Testocommento"/>
    <w:link w:val="SoggettocommentoCarattere"/>
    <w:uiPriority w:val="99"/>
    <w:semiHidden/>
    <w:unhideWhenUsed/>
    <w:rsid w:val="00DF13C2"/>
    <w:rPr>
      <w:b/>
      <w:bCs/>
    </w:rPr>
  </w:style>
  <w:style w:type="character" w:customStyle="1" w:styleId="SoggettocommentoCarattere">
    <w:name w:val="Soggetto commento Carattere"/>
    <w:basedOn w:val="TestocommentoCarattere"/>
    <w:link w:val="Soggettocommento"/>
    <w:uiPriority w:val="99"/>
    <w:semiHidden/>
    <w:rsid w:val="00DF13C2"/>
    <w:rPr>
      <w:b/>
      <w:bCs/>
      <w:sz w:val="20"/>
      <w:szCs w:val="20"/>
    </w:rPr>
  </w:style>
  <w:style w:type="paragraph" w:styleId="Testofumetto">
    <w:name w:val="Balloon Text"/>
    <w:basedOn w:val="Normale"/>
    <w:link w:val="TestofumettoCarattere"/>
    <w:semiHidden/>
    <w:unhideWhenUsed/>
    <w:rsid w:val="00DF13C2"/>
    <w:pPr>
      <w:spacing w:after="0" w:line="240" w:lineRule="auto"/>
    </w:pPr>
    <w:rPr>
      <w:rFonts w:ascii="Segoe UI" w:hAnsi="Segoe UI"/>
      <w:sz w:val="18"/>
      <w:szCs w:val="18"/>
    </w:rPr>
  </w:style>
  <w:style w:type="character" w:customStyle="1" w:styleId="TestofumettoCarattere">
    <w:name w:val="Testo fumetto Carattere"/>
    <w:basedOn w:val="Carpredefinitoparagrafo"/>
    <w:link w:val="Testofumetto"/>
    <w:uiPriority w:val="99"/>
    <w:semiHidden/>
    <w:rsid w:val="00DF13C2"/>
    <w:rPr>
      <w:rFonts w:ascii="Segoe UI" w:hAnsi="Segoe UI"/>
      <w:sz w:val="18"/>
      <w:szCs w:val="18"/>
    </w:rPr>
  </w:style>
  <w:style w:type="character" w:customStyle="1" w:styleId="CSTableText">
    <w:name w:val="CS Table Text"/>
    <w:basedOn w:val="Carpredefinitoparagrafo"/>
    <w:uiPriority w:val="99"/>
    <w:qFormat/>
    <w:rsid w:val="00D87607"/>
    <w:rPr>
      <w:rFonts w:ascii="Arial" w:hAnsi="Arial" w:cs="Times New Roman"/>
      <w:i w:val="0"/>
      <w:sz w:val="20"/>
    </w:rPr>
  </w:style>
  <w:style w:type="paragraph" w:customStyle="1" w:styleId="PSTableCaption">
    <w:name w:val="PS Table Caption"/>
    <w:next w:val="Normale"/>
    <w:uiPriority w:val="99"/>
    <w:rsid w:val="00D87607"/>
    <w:pPr>
      <w:spacing w:before="180" w:after="60" w:line="240" w:lineRule="auto"/>
      <w:contextualSpacing/>
    </w:pPr>
    <w:rPr>
      <w:rFonts w:ascii="Times New Roman" w:eastAsia="MS Mincho" w:hAnsi="Times New Roman" w:cs="Times New Roman"/>
      <w:i/>
      <w:sz w:val="24"/>
    </w:rPr>
  </w:style>
  <w:style w:type="paragraph" w:customStyle="1" w:styleId="PSTableText">
    <w:name w:val="PS Table Text"/>
    <w:uiPriority w:val="99"/>
    <w:qFormat/>
    <w:locked/>
    <w:rsid w:val="00D87607"/>
    <w:pPr>
      <w:spacing w:after="0" w:line="240" w:lineRule="auto"/>
    </w:pPr>
    <w:rPr>
      <w:rFonts w:ascii="Arial" w:eastAsia="SimSun" w:hAnsi="Arial" w:cs="Times New Roman"/>
      <w:sz w:val="20"/>
      <w:szCs w:val="20"/>
    </w:rPr>
  </w:style>
  <w:style w:type="paragraph" w:styleId="Intestazione">
    <w:name w:val="header"/>
    <w:basedOn w:val="Normale"/>
    <w:link w:val="IntestazioneCarattere"/>
    <w:unhideWhenUsed/>
    <w:rsid w:val="00256FF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rsid w:val="00256FF7"/>
  </w:style>
  <w:style w:type="paragraph" w:styleId="Pidipagina">
    <w:name w:val="footer"/>
    <w:basedOn w:val="Normale"/>
    <w:link w:val="PidipaginaCarattere"/>
    <w:uiPriority w:val="99"/>
    <w:unhideWhenUsed/>
    <w:rsid w:val="00256FF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56FF7"/>
  </w:style>
  <w:style w:type="character" w:styleId="Enfasidelicata">
    <w:name w:val="Subtle Emphasis"/>
    <w:basedOn w:val="Carpredefinitoparagrafo"/>
    <w:uiPriority w:val="19"/>
    <w:qFormat/>
    <w:rsid w:val="00256FF7"/>
    <w:rPr>
      <w:i/>
      <w:iCs/>
      <w:color w:val="404040" w:themeColor="text1" w:themeTint="BF"/>
    </w:rPr>
  </w:style>
  <w:style w:type="paragraph" w:styleId="Revisione">
    <w:name w:val="Revision"/>
    <w:hidden/>
    <w:uiPriority w:val="99"/>
    <w:semiHidden/>
    <w:rsid w:val="00753792"/>
    <w:pPr>
      <w:spacing w:after="0" w:line="240" w:lineRule="auto"/>
    </w:pPr>
  </w:style>
  <w:style w:type="character" w:customStyle="1" w:styleId="Titolo4Carattere">
    <w:name w:val="Titolo 4 Carattere"/>
    <w:basedOn w:val="Carpredefinitoparagrafo"/>
    <w:link w:val="Titolo4"/>
    <w:uiPriority w:val="9"/>
    <w:rsid w:val="005D0055"/>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rsid w:val="000E5927"/>
    <w:rPr>
      <w:rFonts w:eastAsia="Calibri" w:cs="Calibri"/>
      <w:b/>
      <w:bCs/>
      <w:i/>
      <w:iCs/>
      <w:sz w:val="26"/>
      <w:szCs w:val="26"/>
      <w:lang w:val="it-IT" w:eastAsia="it-IT"/>
    </w:rPr>
  </w:style>
  <w:style w:type="character" w:customStyle="1" w:styleId="Titolo6Carattere">
    <w:name w:val="Titolo 6 Carattere"/>
    <w:basedOn w:val="Carpredefinitoparagrafo"/>
    <w:link w:val="Titolo6"/>
    <w:uiPriority w:val="9"/>
    <w:rsid w:val="005D0055"/>
    <w:rPr>
      <w:rFonts w:ascii="Times New Roman" w:eastAsia="Calibri" w:hAnsi="Times New Roman" w:cs="Calibri"/>
      <w:b/>
      <w:bCs/>
      <w:lang w:val="it-IT" w:eastAsia="it-IT"/>
    </w:rPr>
  </w:style>
  <w:style w:type="character" w:customStyle="1" w:styleId="Titolo7Carattere">
    <w:name w:val="Titolo 7 Carattere"/>
    <w:basedOn w:val="Carpredefinitoparagrafo"/>
    <w:link w:val="Titolo7"/>
    <w:rsid w:val="005D0055"/>
    <w:rPr>
      <w:rFonts w:ascii="Times New Roman" w:eastAsia="Calibri" w:hAnsi="Times New Roman" w:cs="Calibri"/>
      <w:sz w:val="24"/>
      <w:szCs w:val="24"/>
      <w:lang w:val="it-IT" w:eastAsia="it-IT"/>
    </w:rPr>
  </w:style>
  <w:style w:type="character" w:customStyle="1" w:styleId="Titolo8Carattere">
    <w:name w:val="Titolo 8 Carattere"/>
    <w:basedOn w:val="Carpredefinitoparagrafo"/>
    <w:link w:val="Titolo8"/>
    <w:rsid w:val="005D0055"/>
    <w:rPr>
      <w:rFonts w:ascii="Times New Roman" w:eastAsia="Calibri" w:hAnsi="Times New Roman" w:cs="Calibri"/>
      <w:i/>
      <w:iCs/>
      <w:sz w:val="24"/>
      <w:szCs w:val="24"/>
      <w:lang w:val="it-IT" w:eastAsia="it-IT"/>
    </w:rPr>
  </w:style>
  <w:style w:type="character" w:customStyle="1" w:styleId="Titolo9Carattere">
    <w:name w:val="Titolo 9 Carattere"/>
    <w:basedOn w:val="Carpredefinitoparagrafo"/>
    <w:link w:val="Titolo9"/>
    <w:rsid w:val="005D0055"/>
    <w:rPr>
      <w:rFonts w:ascii="Arial" w:eastAsia="Calibri" w:hAnsi="Arial" w:cs="Arial"/>
      <w:lang w:val="it-IT" w:eastAsia="it-IT"/>
    </w:rPr>
  </w:style>
  <w:style w:type="table" w:customStyle="1" w:styleId="TableNormal1">
    <w:name w:val="Table Normal1"/>
    <w:rsid w:val="005D0055"/>
    <w:pPr>
      <w:spacing w:after="0" w:line="240" w:lineRule="auto"/>
      <w:jc w:val="both"/>
    </w:pPr>
    <w:rPr>
      <w:rFonts w:ascii="Calibri" w:eastAsia="Calibri" w:hAnsi="Calibri" w:cs="Calibri"/>
      <w:sz w:val="24"/>
      <w:szCs w:val="24"/>
      <w:lang w:val="it-IT" w:eastAsia="it-IT"/>
    </w:rPr>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5D0055"/>
    <w:pPr>
      <w:keepNext/>
      <w:keepLines/>
      <w:spacing w:before="480" w:after="120" w:afterAutospacing="1" w:line="240" w:lineRule="auto"/>
      <w:jc w:val="both"/>
    </w:pPr>
    <w:rPr>
      <w:rFonts w:eastAsia="Calibri" w:cs="Calibri"/>
      <w:b/>
      <w:sz w:val="72"/>
      <w:szCs w:val="72"/>
      <w:lang w:val="it-IT" w:eastAsia="it-IT"/>
    </w:rPr>
  </w:style>
  <w:style w:type="character" w:customStyle="1" w:styleId="TitoloCarattere">
    <w:name w:val="Titolo Carattere"/>
    <w:basedOn w:val="Carpredefinitoparagrafo"/>
    <w:link w:val="Titolo"/>
    <w:uiPriority w:val="10"/>
    <w:rsid w:val="005D0055"/>
    <w:rPr>
      <w:rFonts w:eastAsia="Calibri" w:cs="Calibri"/>
      <w:b/>
      <w:sz w:val="72"/>
      <w:szCs w:val="72"/>
      <w:lang w:val="it-IT" w:eastAsia="it-IT"/>
    </w:rPr>
  </w:style>
  <w:style w:type="paragraph" w:customStyle="1" w:styleId="Tesidilaurea">
    <w:name w:val="Tesi di laurea"/>
    <w:basedOn w:val="Titolotesi"/>
    <w:link w:val="TesidilaureaCarattere"/>
    <w:rsid w:val="005D0055"/>
    <w:rPr>
      <w:sz w:val="20"/>
    </w:rPr>
  </w:style>
  <w:style w:type="table" w:styleId="Tabellaprofessionale">
    <w:name w:val="Table Professional"/>
    <w:basedOn w:val="Tabellanormale"/>
    <w:rsid w:val="005D0055"/>
    <w:pPr>
      <w:keepLines/>
      <w:spacing w:after="0" w:line="240" w:lineRule="auto"/>
      <w:jc w:val="both"/>
    </w:pPr>
    <w:rPr>
      <w:rFonts w:ascii="Arial Unicode MS" w:eastAsia="Calibri" w:hAnsi="Arial Unicode MS" w:cs="Calibri"/>
      <w:sz w:val="24"/>
      <w:szCs w:val="24"/>
      <w:lang w:val="it-IT" w:eastAsia="it-IT"/>
    </w:rPr>
    <w:tblPr>
      <w:tblStyleRowBandSize w:val="1"/>
      <w:tblInd w:w="56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left w:w="28" w:type="dxa"/>
        <w:bottom w:w="28" w:type="dxa"/>
        <w:right w:w="28" w:type="dxa"/>
      </w:tblCellMar>
    </w:tblPr>
    <w:tcPr>
      <w:shd w:val="clear" w:color="auto" w:fill="F3F3F3"/>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itolotesi">
    <w:name w:val="Titolo tesi"/>
    <w:next w:val="Normale"/>
    <w:link w:val="TitolotesiCarattere"/>
    <w:locked/>
    <w:rsid w:val="005D0055"/>
    <w:pPr>
      <w:spacing w:after="960" w:line="240" w:lineRule="auto"/>
      <w:jc w:val="both"/>
    </w:pPr>
    <w:rPr>
      <w:rFonts w:ascii="Arial Unicode MS" w:eastAsia="Calibri" w:hAnsi="Arial Unicode MS" w:cs="Arial"/>
      <w:b/>
      <w:bCs/>
      <w:kern w:val="32"/>
      <w:sz w:val="36"/>
      <w:szCs w:val="32"/>
      <w:lang w:val="it-IT" w:eastAsia="it-IT"/>
    </w:rPr>
  </w:style>
  <w:style w:type="paragraph" w:customStyle="1" w:styleId="Dedica">
    <w:name w:val="Dedica"/>
    <w:basedOn w:val="Normale"/>
    <w:locked/>
    <w:rsid w:val="005D0055"/>
    <w:pPr>
      <w:spacing w:after="100" w:afterAutospacing="1" w:line="240" w:lineRule="auto"/>
      <w:jc w:val="right"/>
    </w:pPr>
    <w:rPr>
      <w:rFonts w:eastAsia="Calibri" w:cs="Calibri"/>
      <w:i/>
      <w:sz w:val="24"/>
      <w:szCs w:val="24"/>
      <w:lang w:val="it-IT" w:eastAsia="it-IT"/>
    </w:rPr>
  </w:style>
  <w:style w:type="paragraph" w:customStyle="1" w:styleId="SubParagrafo">
    <w:name w:val="SubParagrafo"/>
    <w:basedOn w:val="Normale"/>
    <w:next w:val="Normale"/>
    <w:link w:val="SubParagrafoCarattere"/>
    <w:locked/>
    <w:rsid w:val="005D0055"/>
    <w:pPr>
      <w:spacing w:before="400" w:after="200" w:afterAutospacing="1" w:line="240" w:lineRule="auto"/>
      <w:ind w:left="709"/>
      <w:jc w:val="both"/>
    </w:pPr>
    <w:rPr>
      <w:rFonts w:eastAsia="Calibri" w:cs="Calibri"/>
      <w:i/>
      <w:sz w:val="24"/>
      <w:szCs w:val="24"/>
      <w:lang w:val="it-IT" w:eastAsia="it-IT"/>
    </w:rPr>
  </w:style>
  <w:style w:type="character" w:styleId="Collegamentoipertestuale">
    <w:name w:val="Hyperlink"/>
    <w:uiPriority w:val="99"/>
    <w:rsid w:val="005D0055"/>
    <w:rPr>
      <w:color w:val="0000FF"/>
      <w:u w:val="single"/>
    </w:rPr>
  </w:style>
  <w:style w:type="paragraph" w:styleId="Sommario1">
    <w:name w:val="toc 1"/>
    <w:basedOn w:val="Normale"/>
    <w:next w:val="Normale"/>
    <w:autoRedefine/>
    <w:uiPriority w:val="39"/>
    <w:rsid w:val="005D0055"/>
    <w:pPr>
      <w:tabs>
        <w:tab w:val="left" w:pos="360"/>
        <w:tab w:val="left" w:pos="397"/>
        <w:tab w:val="right" w:leader="dot" w:pos="9360"/>
      </w:tabs>
      <w:spacing w:after="100" w:afterAutospacing="1" w:line="240" w:lineRule="auto"/>
    </w:pPr>
    <w:rPr>
      <w:rFonts w:eastAsia="Calibri" w:cs="Calibri"/>
      <w:b/>
      <w:sz w:val="24"/>
      <w:szCs w:val="24"/>
      <w:lang w:val="it-IT" w:eastAsia="it-IT"/>
    </w:rPr>
  </w:style>
  <w:style w:type="paragraph" w:styleId="Sommario2">
    <w:name w:val="toc 2"/>
    <w:basedOn w:val="Normale"/>
    <w:next w:val="Normale"/>
    <w:uiPriority w:val="39"/>
    <w:rsid w:val="005D0055"/>
    <w:pPr>
      <w:tabs>
        <w:tab w:val="left" w:pos="180"/>
        <w:tab w:val="left" w:pos="720"/>
        <w:tab w:val="right" w:leader="dot" w:pos="9356"/>
      </w:tabs>
      <w:spacing w:after="100" w:afterAutospacing="1" w:line="240" w:lineRule="auto"/>
      <w:ind w:left="180"/>
    </w:pPr>
    <w:rPr>
      <w:rFonts w:eastAsia="Calibri" w:cs="Calibri"/>
      <w:noProof/>
      <w:sz w:val="24"/>
      <w:szCs w:val="24"/>
      <w:lang w:val="it-IT" w:eastAsia="it-IT"/>
    </w:rPr>
  </w:style>
  <w:style w:type="paragraph" w:styleId="Indicedellefigure">
    <w:name w:val="table of figures"/>
    <w:basedOn w:val="Didascalia"/>
    <w:semiHidden/>
    <w:rsid w:val="005D0055"/>
    <w:pPr>
      <w:keepLines/>
      <w:spacing w:before="0" w:after="100" w:afterAutospacing="1"/>
      <w:ind w:left="1134" w:right="567"/>
      <w:contextualSpacing/>
    </w:pPr>
    <w:rPr>
      <w:rFonts w:eastAsia="Calibri" w:cs="Calibri"/>
      <w:b/>
      <w:bCs/>
      <w:iCs w:val="0"/>
      <w:sz w:val="20"/>
      <w:szCs w:val="20"/>
      <w:lang w:val="it-IT" w:eastAsia="it-IT"/>
    </w:rPr>
  </w:style>
  <w:style w:type="paragraph" w:styleId="Sommario3">
    <w:name w:val="toc 3"/>
    <w:basedOn w:val="Normale"/>
    <w:next w:val="Normale"/>
    <w:uiPriority w:val="39"/>
    <w:rsid w:val="005D0055"/>
    <w:pPr>
      <w:tabs>
        <w:tab w:val="left" w:pos="960"/>
        <w:tab w:val="right" w:leader="dot" w:pos="9356"/>
      </w:tabs>
      <w:spacing w:after="100" w:afterAutospacing="1" w:line="240" w:lineRule="auto"/>
      <w:ind w:left="360"/>
    </w:pPr>
    <w:rPr>
      <w:rFonts w:eastAsia="Calibri" w:cs="Calibri"/>
      <w:noProof/>
      <w:sz w:val="24"/>
      <w:szCs w:val="24"/>
      <w:lang w:val="it-IT" w:eastAsia="it-IT"/>
    </w:rPr>
  </w:style>
  <w:style w:type="paragraph" w:customStyle="1" w:styleId="Capitolononnumerato">
    <w:name w:val="Capitolo non numerato"/>
    <w:basedOn w:val="Normale"/>
    <w:next w:val="Normale"/>
    <w:locked/>
    <w:rsid w:val="005D0055"/>
    <w:pPr>
      <w:spacing w:after="100" w:afterAutospacing="1" w:line="240" w:lineRule="auto"/>
      <w:jc w:val="both"/>
    </w:pPr>
    <w:rPr>
      <w:rFonts w:eastAsia="Arial Unicode MS" w:cs="Arial"/>
      <w:b/>
      <w:bCs/>
      <w:sz w:val="48"/>
      <w:szCs w:val="48"/>
      <w:lang w:val="it-IT" w:eastAsia="it-IT"/>
    </w:rPr>
  </w:style>
  <w:style w:type="character" w:customStyle="1" w:styleId="StileTitolotesiCarattere">
    <w:name w:val="Stile Titolo tesi Carattere"/>
    <w:basedOn w:val="TitolotesiCarattere"/>
    <w:link w:val="StileTitolotesi"/>
    <w:rsid w:val="005D0055"/>
    <w:rPr>
      <w:rFonts w:ascii="Arial Unicode MS" w:eastAsia="Calibri" w:hAnsi="Arial Unicode MS" w:cs="Arial"/>
      <w:b/>
      <w:bCs/>
      <w:kern w:val="32"/>
      <w:sz w:val="36"/>
      <w:szCs w:val="32"/>
      <w:lang w:val="it-IT" w:eastAsia="it-IT"/>
    </w:rPr>
  </w:style>
  <w:style w:type="paragraph" w:customStyle="1" w:styleId="RientroFigureeTabelle1cm">
    <w:name w:val="Rientro Figure e Tabelle:  1 cm"/>
    <w:basedOn w:val="Normale"/>
    <w:locked/>
    <w:rsid w:val="005D0055"/>
    <w:pPr>
      <w:keepNext/>
      <w:keepLines/>
      <w:spacing w:before="120" w:after="100" w:afterAutospacing="1" w:line="240" w:lineRule="auto"/>
      <w:ind w:left="567"/>
      <w:jc w:val="both"/>
    </w:pPr>
    <w:rPr>
      <w:rFonts w:eastAsia="Calibri" w:cs="Calibri"/>
      <w:sz w:val="24"/>
      <w:szCs w:val="20"/>
      <w:lang w:val="it-IT" w:eastAsia="it-IT"/>
    </w:rPr>
  </w:style>
  <w:style w:type="paragraph" w:styleId="Testonotaapidipagina">
    <w:name w:val="footnote text"/>
    <w:basedOn w:val="Normale"/>
    <w:link w:val="TestonotaapidipaginaCarattere"/>
    <w:semiHidden/>
    <w:rsid w:val="005D0055"/>
    <w:pPr>
      <w:spacing w:after="100" w:afterAutospacing="1" w:line="240" w:lineRule="auto"/>
      <w:jc w:val="both"/>
    </w:pPr>
    <w:rPr>
      <w:rFonts w:eastAsia="Calibri" w:cs="Calibri"/>
      <w:sz w:val="16"/>
      <w:szCs w:val="20"/>
      <w:lang w:val="it-IT" w:eastAsia="it-IT"/>
    </w:rPr>
  </w:style>
  <w:style w:type="character" w:customStyle="1" w:styleId="TestonotaapidipaginaCarattere">
    <w:name w:val="Testo nota a piè di pagina Carattere"/>
    <w:basedOn w:val="Carpredefinitoparagrafo"/>
    <w:link w:val="Testonotaapidipagina"/>
    <w:semiHidden/>
    <w:rsid w:val="005D0055"/>
    <w:rPr>
      <w:rFonts w:eastAsia="Calibri" w:cs="Calibri"/>
      <w:sz w:val="16"/>
      <w:szCs w:val="20"/>
      <w:lang w:val="it-IT" w:eastAsia="it-IT"/>
    </w:rPr>
  </w:style>
  <w:style w:type="character" w:styleId="Rimandonotaapidipagina">
    <w:name w:val="footnote reference"/>
    <w:semiHidden/>
    <w:rsid w:val="005D0055"/>
    <w:rPr>
      <w:rFonts w:ascii="Arial Unicode MS" w:hAnsi="Arial Unicode MS"/>
      <w:sz w:val="16"/>
      <w:vertAlign w:val="superscript"/>
    </w:rPr>
  </w:style>
  <w:style w:type="paragraph" w:customStyle="1" w:styleId="GrassettoMascherina">
    <w:name w:val="Grassetto_Mascherina"/>
    <w:basedOn w:val="Normale"/>
    <w:locked/>
    <w:rsid w:val="005D0055"/>
    <w:pPr>
      <w:spacing w:after="0" w:afterAutospacing="1" w:line="240" w:lineRule="auto"/>
      <w:jc w:val="both"/>
    </w:pPr>
    <w:rPr>
      <w:rFonts w:eastAsia="Calibri" w:cs="Calibri"/>
      <w:b/>
      <w:bCs/>
      <w:sz w:val="24"/>
      <w:szCs w:val="20"/>
      <w:lang w:val="it-IT" w:eastAsia="it-IT"/>
    </w:rPr>
  </w:style>
  <w:style w:type="character" w:customStyle="1" w:styleId="SubParagrafoCarattere">
    <w:name w:val="SubParagrafo Carattere"/>
    <w:link w:val="SubParagrafo"/>
    <w:rsid w:val="005D0055"/>
    <w:rPr>
      <w:rFonts w:eastAsia="Calibri" w:cs="Calibri"/>
      <w:i/>
      <w:sz w:val="24"/>
      <w:szCs w:val="24"/>
      <w:lang w:val="it-IT" w:eastAsia="it-IT"/>
    </w:rPr>
  </w:style>
  <w:style w:type="paragraph" w:customStyle="1" w:styleId="Paragrafononnumerato">
    <w:name w:val="Paragrafo non numerato"/>
    <w:next w:val="Normale"/>
    <w:locked/>
    <w:rsid w:val="005D0055"/>
    <w:pPr>
      <w:spacing w:before="200" w:after="400" w:line="240" w:lineRule="auto"/>
      <w:jc w:val="both"/>
    </w:pPr>
    <w:rPr>
      <w:rFonts w:ascii="Arial Unicode MS" w:eastAsia="Arial Unicode MS" w:hAnsi="Arial Unicode MS" w:cs="Arial"/>
      <w:b/>
      <w:bCs/>
      <w:iCs/>
      <w:sz w:val="36"/>
      <w:szCs w:val="36"/>
      <w:lang w:val="it-IT" w:eastAsia="it-IT"/>
    </w:rPr>
  </w:style>
  <w:style w:type="paragraph" w:customStyle="1" w:styleId="Indice">
    <w:name w:val="Indice"/>
    <w:basedOn w:val="Capitolononnumerato"/>
    <w:locked/>
    <w:rsid w:val="005D0055"/>
    <w:rPr>
      <w:bCs w:val="0"/>
      <w:iCs/>
    </w:rPr>
  </w:style>
  <w:style w:type="paragraph" w:customStyle="1" w:styleId="AnnoeFacolt">
    <w:name w:val="Anno e Facoltà"/>
    <w:basedOn w:val="Normale"/>
    <w:locked/>
    <w:rsid w:val="005D0055"/>
    <w:pPr>
      <w:spacing w:before="800" w:after="800" w:afterAutospacing="1" w:line="240" w:lineRule="auto"/>
      <w:jc w:val="center"/>
    </w:pPr>
    <w:rPr>
      <w:rFonts w:eastAsia="Arial Unicode MS" w:cs="Calibri"/>
      <w:b/>
      <w:bCs/>
      <w:sz w:val="28"/>
      <w:szCs w:val="28"/>
      <w:lang w:val="it-IT" w:eastAsia="it-IT"/>
    </w:rPr>
  </w:style>
  <w:style w:type="character" w:customStyle="1" w:styleId="TitolotesiCarattere">
    <w:name w:val="Titolo tesi Carattere"/>
    <w:link w:val="Titolotesi"/>
    <w:rsid w:val="005D0055"/>
    <w:rPr>
      <w:rFonts w:ascii="Arial Unicode MS" w:eastAsia="Calibri" w:hAnsi="Arial Unicode MS" w:cs="Arial"/>
      <w:b/>
      <w:bCs/>
      <w:kern w:val="32"/>
      <w:sz w:val="36"/>
      <w:szCs w:val="32"/>
      <w:lang w:val="it-IT" w:eastAsia="it-IT"/>
    </w:rPr>
  </w:style>
  <w:style w:type="character" w:customStyle="1" w:styleId="DidascaliaCarattere">
    <w:name w:val="Didascalia Carattere"/>
    <w:link w:val="Didascalia"/>
    <w:rsid w:val="005D0055"/>
    <w:rPr>
      <w:i/>
      <w:iCs/>
      <w:sz w:val="18"/>
      <w:szCs w:val="18"/>
    </w:rPr>
  </w:style>
  <w:style w:type="paragraph" w:styleId="Bibliografia">
    <w:name w:val="Bibliography"/>
    <w:basedOn w:val="Normale"/>
    <w:rsid w:val="005D0055"/>
    <w:pPr>
      <w:numPr>
        <w:numId w:val="22"/>
      </w:numPr>
      <w:spacing w:after="100" w:afterAutospacing="1" w:line="240" w:lineRule="auto"/>
      <w:jc w:val="both"/>
    </w:pPr>
    <w:rPr>
      <w:rFonts w:eastAsia="Calibri" w:cs="Calibri"/>
      <w:sz w:val="24"/>
      <w:szCs w:val="24"/>
      <w:lang w:eastAsia="it-IT"/>
    </w:rPr>
  </w:style>
  <w:style w:type="character" w:customStyle="1" w:styleId="TesidilaureaCarattere">
    <w:name w:val="Tesi di laurea Carattere"/>
    <w:basedOn w:val="TitolotesiCarattere"/>
    <w:link w:val="Tesidilaurea"/>
    <w:rsid w:val="005D0055"/>
    <w:rPr>
      <w:rFonts w:ascii="Arial Unicode MS" w:eastAsia="Calibri" w:hAnsi="Arial Unicode MS" w:cs="Arial"/>
      <w:b/>
      <w:bCs/>
      <w:kern w:val="32"/>
      <w:sz w:val="20"/>
      <w:szCs w:val="32"/>
      <w:lang w:val="it-IT" w:eastAsia="it-IT"/>
    </w:rPr>
  </w:style>
  <w:style w:type="paragraph" w:customStyle="1" w:styleId="StileTitolotesi">
    <w:name w:val="Stile Titolo tesi"/>
    <w:basedOn w:val="Titolotesi"/>
    <w:link w:val="StileTitolotesiCarattere"/>
    <w:rsid w:val="005D0055"/>
    <w:pPr>
      <w:spacing w:after="840"/>
      <w:jc w:val="left"/>
    </w:pPr>
  </w:style>
  <w:style w:type="paragraph" w:customStyle="1" w:styleId="Autore">
    <w:name w:val="Autore"/>
    <w:basedOn w:val="Normale"/>
    <w:link w:val="AutoreCarattere"/>
    <w:rsid w:val="005D0055"/>
    <w:pPr>
      <w:spacing w:before="240" w:after="100" w:afterAutospacing="1" w:line="240" w:lineRule="auto"/>
    </w:pPr>
    <w:rPr>
      <w:rFonts w:eastAsia="Calibri" w:cs="Calibri"/>
      <w:b/>
      <w:bCs/>
      <w:sz w:val="24"/>
      <w:szCs w:val="24"/>
      <w:lang w:val="it-IT" w:eastAsia="it-IT"/>
    </w:rPr>
  </w:style>
  <w:style w:type="paragraph" w:customStyle="1" w:styleId="NormaleDiDA">
    <w:name w:val="NormaleDiDA"/>
    <w:basedOn w:val="Normale"/>
    <w:link w:val="NormaleDiDACarattere"/>
    <w:qFormat/>
    <w:rsid w:val="005D0055"/>
    <w:pPr>
      <w:widowControl w:val="0"/>
      <w:suppressAutoHyphens/>
      <w:spacing w:after="0" w:line="240" w:lineRule="auto"/>
    </w:pPr>
    <w:rPr>
      <w:rFonts w:ascii="Arial" w:eastAsia="SimSun" w:hAnsi="Arial" w:cs="Arial"/>
      <w:kern w:val="1"/>
      <w:sz w:val="24"/>
      <w:szCs w:val="20"/>
      <w:lang w:val="it-IT" w:eastAsia="zh-CN" w:bidi="hi-IN"/>
    </w:rPr>
  </w:style>
  <w:style w:type="character" w:customStyle="1" w:styleId="AutoreCarattere">
    <w:name w:val="Autore Carattere"/>
    <w:link w:val="Autore"/>
    <w:rsid w:val="005D0055"/>
    <w:rPr>
      <w:rFonts w:eastAsia="Calibri" w:cs="Calibri"/>
      <w:b/>
      <w:bCs/>
      <w:sz w:val="24"/>
      <w:szCs w:val="24"/>
      <w:lang w:val="it-IT" w:eastAsia="it-IT"/>
    </w:rPr>
  </w:style>
  <w:style w:type="character" w:customStyle="1" w:styleId="NormaleDiDACarattere">
    <w:name w:val="NormaleDiDA Carattere"/>
    <w:link w:val="NormaleDiDA"/>
    <w:rsid w:val="005D0055"/>
    <w:rPr>
      <w:rFonts w:ascii="Arial" w:eastAsia="SimSun" w:hAnsi="Arial" w:cs="Arial"/>
      <w:kern w:val="1"/>
      <w:sz w:val="24"/>
      <w:szCs w:val="20"/>
      <w:lang w:val="it-IT" w:eastAsia="zh-CN" w:bidi="hi-IN"/>
    </w:rPr>
  </w:style>
  <w:style w:type="paragraph" w:styleId="Sottotitolo">
    <w:name w:val="Subtitle"/>
    <w:basedOn w:val="Normale"/>
    <w:next w:val="Normale"/>
    <w:link w:val="SottotitoloCarattere"/>
    <w:uiPriority w:val="11"/>
    <w:qFormat/>
    <w:rsid w:val="005D0055"/>
    <w:pPr>
      <w:spacing w:afterAutospacing="1" w:line="240" w:lineRule="auto"/>
      <w:jc w:val="both"/>
    </w:pPr>
    <w:rPr>
      <w:rFonts w:eastAsia="Calibri" w:cs="Calibri"/>
      <w:color w:val="5A5A5A"/>
      <w:lang w:val="it-IT" w:eastAsia="it-IT"/>
    </w:rPr>
  </w:style>
  <w:style w:type="character" w:customStyle="1" w:styleId="SottotitoloCarattere">
    <w:name w:val="Sottotitolo Carattere"/>
    <w:basedOn w:val="Carpredefinitoparagrafo"/>
    <w:link w:val="Sottotitolo"/>
    <w:uiPriority w:val="11"/>
    <w:rsid w:val="005D0055"/>
    <w:rPr>
      <w:rFonts w:eastAsia="Calibri" w:cs="Calibri"/>
      <w:color w:val="5A5A5A"/>
      <w:lang w:val="it-IT" w:eastAsia="it-IT"/>
    </w:rPr>
  </w:style>
  <w:style w:type="table" w:customStyle="1" w:styleId="2">
    <w:name w:val="2"/>
    <w:basedOn w:val="TableNormal1"/>
    <w:rsid w:val="005D0055"/>
    <w:pPr>
      <w:keepLines/>
    </w:pPr>
    <w:rPr>
      <w:rFonts w:ascii="Arimo" w:eastAsia="Arimo" w:hAnsi="Arimo" w:cs="Arimo"/>
    </w:rPr>
    <w:tblPr>
      <w:tblStyleRowBandSize w:val="1"/>
      <w:tblStyleColBandSize w:val="1"/>
      <w:tblCellMar>
        <w:left w:w="115" w:type="dxa"/>
        <w:right w:w="115" w:type="dxa"/>
      </w:tblCellMar>
    </w:tblPr>
    <w:tcPr>
      <w:shd w:val="clear" w:color="auto" w:fill="F3F3F3"/>
    </w:tcPr>
  </w:style>
  <w:style w:type="table" w:customStyle="1" w:styleId="1">
    <w:name w:val="1"/>
    <w:basedOn w:val="TableNormal1"/>
    <w:rsid w:val="005D0055"/>
    <w:pPr>
      <w:keepLines/>
    </w:pPr>
    <w:rPr>
      <w:rFonts w:ascii="Arimo" w:eastAsia="Arimo" w:hAnsi="Arimo" w:cs="Arimo"/>
    </w:rPr>
    <w:tblPr>
      <w:tblStyleRowBandSize w:val="1"/>
      <w:tblStyleColBandSize w:val="1"/>
      <w:tblCellMar>
        <w:left w:w="115" w:type="dxa"/>
        <w:right w:w="115" w:type="dxa"/>
      </w:tblCellMar>
    </w:tblPr>
    <w:tcPr>
      <w:shd w:val="clear" w:color="auto" w:fill="F3F3F3"/>
    </w:tcPr>
  </w:style>
  <w:style w:type="paragraph" w:styleId="Titolosommario">
    <w:name w:val="TOC Heading"/>
    <w:basedOn w:val="Titolo1"/>
    <w:next w:val="Normale"/>
    <w:uiPriority w:val="39"/>
    <w:unhideWhenUsed/>
    <w:qFormat/>
    <w:rsid w:val="005D0055"/>
    <w:pPr>
      <w:outlineLvl w:val="9"/>
    </w:pPr>
    <w:rPr>
      <w:rFonts w:asciiTheme="majorHAnsi" w:hAnsiTheme="majorHAnsi"/>
      <w:b w:val="0"/>
      <w:color w:val="2F5496" w:themeColor="accent1" w:themeShade="BF"/>
      <w:sz w:val="32"/>
      <w:lang w:val="it-IT" w:eastAsia="it-IT"/>
    </w:rPr>
  </w:style>
  <w:style w:type="paragraph" w:customStyle="1" w:styleId="Els-body-text">
    <w:name w:val="Els-body-text"/>
    <w:rsid w:val="00403BF1"/>
    <w:pPr>
      <w:spacing w:after="0" w:line="240" w:lineRule="exact"/>
      <w:ind w:firstLine="238"/>
      <w:jc w:val="both"/>
    </w:pPr>
    <w:rPr>
      <w:rFonts w:ascii="Times New Roman" w:eastAsia="SimSun" w:hAnsi="Times New Roman" w:cs="Times New Roman"/>
      <w:sz w:val="20"/>
      <w:szCs w:val="20"/>
      <w:lang w:val="en-US"/>
    </w:rPr>
  </w:style>
  <w:style w:type="character" w:styleId="Menzionenonrisolta">
    <w:name w:val="Unresolved Mention"/>
    <w:basedOn w:val="Carpredefinitoparagrafo"/>
    <w:uiPriority w:val="99"/>
    <w:semiHidden/>
    <w:unhideWhenUsed/>
    <w:rsid w:val="003D5679"/>
    <w:rPr>
      <w:color w:val="605E5C"/>
      <w:shd w:val="clear" w:color="auto" w:fill="E1DFDD"/>
    </w:rPr>
  </w:style>
  <w:style w:type="paragraph" w:styleId="PreformattatoHTML">
    <w:name w:val="HTML Preformatted"/>
    <w:basedOn w:val="Normale"/>
    <w:link w:val="PreformattatoHTMLCarattere"/>
    <w:uiPriority w:val="99"/>
    <w:semiHidden/>
    <w:unhideWhenUsed/>
    <w:rsid w:val="00BF1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formattatoHTMLCarattere">
    <w:name w:val="Preformattato HTML Carattere"/>
    <w:basedOn w:val="Carpredefinitoparagrafo"/>
    <w:link w:val="PreformattatoHTML"/>
    <w:uiPriority w:val="99"/>
    <w:semiHidden/>
    <w:rsid w:val="00BF1B33"/>
    <w:rPr>
      <w:rFonts w:ascii="Courier New" w:eastAsia="Times New Roman" w:hAnsi="Courier New" w:cs="Courier New"/>
      <w:sz w:val="20"/>
      <w:szCs w:val="20"/>
      <w:lang w:val="en-US"/>
    </w:rPr>
  </w:style>
  <w:style w:type="character" w:customStyle="1" w:styleId="n">
    <w:name w:val="n"/>
    <w:basedOn w:val="Carpredefinitoparagrafo"/>
    <w:rsid w:val="00BF1B33"/>
  </w:style>
  <w:style w:type="character" w:customStyle="1" w:styleId="o">
    <w:name w:val="o"/>
    <w:basedOn w:val="Carpredefinitoparagrafo"/>
    <w:rsid w:val="00BF1B33"/>
  </w:style>
  <w:style w:type="character" w:customStyle="1" w:styleId="p">
    <w:name w:val="p"/>
    <w:basedOn w:val="Carpredefinitoparagrafo"/>
    <w:rsid w:val="00BF1B33"/>
  </w:style>
  <w:style w:type="character" w:customStyle="1" w:styleId="s1">
    <w:name w:val="s1"/>
    <w:basedOn w:val="Carpredefinitoparagrafo"/>
    <w:rsid w:val="00BF1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31842">
      <w:bodyDiv w:val="1"/>
      <w:marLeft w:val="0"/>
      <w:marRight w:val="0"/>
      <w:marTop w:val="0"/>
      <w:marBottom w:val="0"/>
      <w:divBdr>
        <w:top w:val="none" w:sz="0" w:space="0" w:color="auto"/>
        <w:left w:val="none" w:sz="0" w:space="0" w:color="auto"/>
        <w:bottom w:val="none" w:sz="0" w:space="0" w:color="auto"/>
        <w:right w:val="none" w:sz="0" w:space="0" w:color="auto"/>
      </w:divBdr>
      <w:divsChild>
        <w:div w:id="45179998">
          <w:marLeft w:val="640"/>
          <w:marRight w:val="0"/>
          <w:marTop w:val="0"/>
          <w:marBottom w:val="0"/>
          <w:divBdr>
            <w:top w:val="none" w:sz="0" w:space="0" w:color="auto"/>
            <w:left w:val="none" w:sz="0" w:space="0" w:color="auto"/>
            <w:bottom w:val="none" w:sz="0" w:space="0" w:color="auto"/>
            <w:right w:val="none" w:sz="0" w:space="0" w:color="auto"/>
          </w:divBdr>
        </w:div>
        <w:div w:id="486829176">
          <w:marLeft w:val="640"/>
          <w:marRight w:val="0"/>
          <w:marTop w:val="0"/>
          <w:marBottom w:val="0"/>
          <w:divBdr>
            <w:top w:val="none" w:sz="0" w:space="0" w:color="auto"/>
            <w:left w:val="none" w:sz="0" w:space="0" w:color="auto"/>
            <w:bottom w:val="none" w:sz="0" w:space="0" w:color="auto"/>
            <w:right w:val="none" w:sz="0" w:space="0" w:color="auto"/>
          </w:divBdr>
        </w:div>
        <w:div w:id="738476467">
          <w:marLeft w:val="640"/>
          <w:marRight w:val="0"/>
          <w:marTop w:val="0"/>
          <w:marBottom w:val="0"/>
          <w:divBdr>
            <w:top w:val="none" w:sz="0" w:space="0" w:color="auto"/>
            <w:left w:val="none" w:sz="0" w:space="0" w:color="auto"/>
            <w:bottom w:val="none" w:sz="0" w:space="0" w:color="auto"/>
            <w:right w:val="none" w:sz="0" w:space="0" w:color="auto"/>
          </w:divBdr>
        </w:div>
        <w:div w:id="1107458880">
          <w:marLeft w:val="640"/>
          <w:marRight w:val="0"/>
          <w:marTop w:val="0"/>
          <w:marBottom w:val="0"/>
          <w:divBdr>
            <w:top w:val="none" w:sz="0" w:space="0" w:color="auto"/>
            <w:left w:val="none" w:sz="0" w:space="0" w:color="auto"/>
            <w:bottom w:val="none" w:sz="0" w:space="0" w:color="auto"/>
            <w:right w:val="none" w:sz="0" w:space="0" w:color="auto"/>
          </w:divBdr>
        </w:div>
        <w:div w:id="1775436368">
          <w:marLeft w:val="640"/>
          <w:marRight w:val="0"/>
          <w:marTop w:val="0"/>
          <w:marBottom w:val="0"/>
          <w:divBdr>
            <w:top w:val="none" w:sz="0" w:space="0" w:color="auto"/>
            <w:left w:val="none" w:sz="0" w:space="0" w:color="auto"/>
            <w:bottom w:val="none" w:sz="0" w:space="0" w:color="auto"/>
            <w:right w:val="none" w:sz="0" w:space="0" w:color="auto"/>
          </w:divBdr>
        </w:div>
      </w:divsChild>
    </w:div>
    <w:div w:id="23333948">
      <w:bodyDiv w:val="1"/>
      <w:marLeft w:val="0"/>
      <w:marRight w:val="0"/>
      <w:marTop w:val="0"/>
      <w:marBottom w:val="0"/>
      <w:divBdr>
        <w:top w:val="none" w:sz="0" w:space="0" w:color="auto"/>
        <w:left w:val="none" w:sz="0" w:space="0" w:color="auto"/>
        <w:bottom w:val="none" w:sz="0" w:space="0" w:color="auto"/>
        <w:right w:val="none" w:sz="0" w:space="0" w:color="auto"/>
      </w:divBdr>
      <w:divsChild>
        <w:div w:id="122619755">
          <w:marLeft w:val="640"/>
          <w:marRight w:val="0"/>
          <w:marTop w:val="0"/>
          <w:marBottom w:val="0"/>
          <w:divBdr>
            <w:top w:val="none" w:sz="0" w:space="0" w:color="auto"/>
            <w:left w:val="none" w:sz="0" w:space="0" w:color="auto"/>
            <w:bottom w:val="none" w:sz="0" w:space="0" w:color="auto"/>
            <w:right w:val="none" w:sz="0" w:space="0" w:color="auto"/>
          </w:divBdr>
        </w:div>
        <w:div w:id="399135876">
          <w:marLeft w:val="640"/>
          <w:marRight w:val="0"/>
          <w:marTop w:val="0"/>
          <w:marBottom w:val="0"/>
          <w:divBdr>
            <w:top w:val="none" w:sz="0" w:space="0" w:color="auto"/>
            <w:left w:val="none" w:sz="0" w:space="0" w:color="auto"/>
            <w:bottom w:val="none" w:sz="0" w:space="0" w:color="auto"/>
            <w:right w:val="none" w:sz="0" w:space="0" w:color="auto"/>
          </w:divBdr>
        </w:div>
        <w:div w:id="459228157">
          <w:marLeft w:val="640"/>
          <w:marRight w:val="0"/>
          <w:marTop w:val="0"/>
          <w:marBottom w:val="0"/>
          <w:divBdr>
            <w:top w:val="none" w:sz="0" w:space="0" w:color="auto"/>
            <w:left w:val="none" w:sz="0" w:space="0" w:color="auto"/>
            <w:bottom w:val="none" w:sz="0" w:space="0" w:color="auto"/>
            <w:right w:val="none" w:sz="0" w:space="0" w:color="auto"/>
          </w:divBdr>
        </w:div>
        <w:div w:id="644242630">
          <w:marLeft w:val="640"/>
          <w:marRight w:val="0"/>
          <w:marTop w:val="0"/>
          <w:marBottom w:val="0"/>
          <w:divBdr>
            <w:top w:val="none" w:sz="0" w:space="0" w:color="auto"/>
            <w:left w:val="none" w:sz="0" w:space="0" w:color="auto"/>
            <w:bottom w:val="none" w:sz="0" w:space="0" w:color="auto"/>
            <w:right w:val="none" w:sz="0" w:space="0" w:color="auto"/>
          </w:divBdr>
        </w:div>
        <w:div w:id="792987028">
          <w:marLeft w:val="640"/>
          <w:marRight w:val="0"/>
          <w:marTop w:val="0"/>
          <w:marBottom w:val="0"/>
          <w:divBdr>
            <w:top w:val="none" w:sz="0" w:space="0" w:color="auto"/>
            <w:left w:val="none" w:sz="0" w:space="0" w:color="auto"/>
            <w:bottom w:val="none" w:sz="0" w:space="0" w:color="auto"/>
            <w:right w:val="none" w:sz="0" w:space="0" w:color="auto"/>
          </w:divBdr>
        </w:div>
        <w:div w:id="797996530">
          <w:marLeft w:val="640"/>
          <w:marRight w:val="0"/>
          <w:marTop w:val="0"/>
          <w:marBottom w:val="0"/>
          <w:divBdr>
            <w:top w:val="none" w:sz="0" w:space="0" w:color="auto"/>
            <w:left w:val="none" w:sz="0" w:space="0" w:color="auto"/>
            <w:bottom w:val="none" w:sz="0" w:space="0" w:color="auto"/>
            <w:right w:val="none" w:sz="0" w:space="0" w:color="auto"/>
          </w:divBdr>
        </w:div>
        <w:div w:id="802430558">
          <w:marLeft w:val="640"/>
          <w:marRight w:val="0"/>
          <w:marTop w:val="0"/>
          <w:marBottom w:val="0"/>
          <w:divBdr>
            <w:top w:val="none" w:sz="0" w:space="0" w:color="auto"/>
            <w:left w:val="none" w:sz="0" w:space="0" w:color="auto"/>
            <w:bottom w:val="none" w:sz="0" w:space="0" w:color="auto"/>
            <w:right w:val="none" w:sz="0" w:space="0" w:color="auto"/>
          </w:divBdr>
        </w:div>
        <w:div w:id="854228659">
          <w:marLeft w:val="640"/>
          <w:marRight w:val="0"/>
          <w:marTop w:val="0"/>
          <w:marBottom w:val="0"/>
          <w:divBdr>
            <w:top w:val="none" w:sz="0" w:space="0" w:color="auto"/>
            <w:left w:val="none" w:sz="0" w:space="0" w:color="auto"/>
            <w:bottom w:val="none" w:sz="0" w:space="0" w:color="auto"/>
            <w:right w:val="none" w:sz="0" w:space="0" w:color="auto"/>
          </w:divBdr>
        </w:div>
        <w:div w:id="973675167">
          <w:marLeft w:val="640"/>
          <w:marRight w:val="0"/>
          <w:marTop w:val="0"/>
          <w:marBottom w:val="0"/>
          <w:divBdr>
            <w:top w:val="none" w:sz="0" w:space="0" w:color="auto"/>
            <w:left w:val="none" w:sz="0" w:space="0" w:color="auto"/>
            <w:bottom w:val="none" w:sz="0" w:space="0" w:color="auto"/>
            <w:right w:val="none" w:sz="0" w:space="0" w:color="auto"/>
          </w:divBdr>
        </w:div>
        <w:div w:id="1253857269">
          <w:marLeft w:val="640"/>
          <w:marRight w:val="0"/>
          <w:marTop w:val="0"/>
          <w:marBottom w:val="0"/>
          <w:divBdr>
            <w:top w:val="none" w:sz="0" w:space="0" w:color="auto"/>
            <w:left w:val="none" w:sz="0" w:space="0" w:color="auto"/>
            <w:bottom w:val="none" w:sz="0" w:space="0" w:color="auto"/>
            <w:right w:val="none" w:sz="0" w:space="0" w:color="auto"/>
          </w:divBdr>
        </w:div>
        <w:div w:id="1346520015">
          <w:marLeft w:val="640"/>
          <w:marRight w:val="0"/>
          <w:marTop w:val="0"/>
          <w:marBottom w:val="0"/>
          <w:divBdr>
            <w:top w:val="none" w:sz="0" w:space="0" w:color="auto"/>
            <w:left w:val="none" w:sz="0" w:space="0" w:color="auto"/>
            <w:bottom w:val="none" w:sz="0" w:space="0" w:color="auto"/>
            <w:right w:val="none" w:sz="0" w:space="0" w:color="auto"/>
          </w:divBdr>
        </w:div>
        <w:div w:id="1447040143">
          <w:marLeft w:val="640"/>
          <w:marRight w:val="0"/>
          <w:marTop w:val="0"/>
          <w:marBottom w:val="0"/>
          <w:divBdr>
            <w:top w:val="none" w:sz="0" w:space="0" w:color="auto"/>
            <w:left w:val="none" w:sz="0" w:space="0" w:color="auto"/>
            <w:bottom w:val="none" w:sz="0" w:space="0" w:color="auto"/>
            <w:right w:val="none" w:sz="0" w:space="0" w:color="auto"/>
          </w:divBdr>
        </w:div>
        <w:div w:id="1494107672">
          <w:marLeft w:val="640"/>
          <w:marRight w:val="0"/>
          <w:marTop w:val="0"/>
          <w:marBottom w:val="0"/>
          <w:divBdr>
            <w:top w:val="none" w:sz="0" w:space="0" w:color="auto"/>
            <w:left w:val="none" w:sz="0" w:space="0" w:color="auto"/>
            <w:bottom w:val="none" w:sz="0" w:space="0" w:color="auto"/>
            <w:right w:val="none" w:sz="0" w:space="0" w:color="auto"/>
          </w:divBdr>
        </w:div>
        <w:div w:id="1679959514">
          <w:marLeft w:val="640"/>
          <w:marRight w:val="0"/>
          <w:marTop w:val="0"/>
          <w:marBottom w:val="0"/>
          <w:divBdr>
            <w:top w:val="none" w:sz="0" w:space="0" w:color="auto"/>
            <w:left w:val="none" w:sz="0" w:space="0" w:color="auto"/>
            <w:bottom w:val="none" w:sz="0" w:space="0" w:color="auto"/>
            <w:right w:val="none" w:sz="0" w:space="0" w:color="auto"/>
          </w:divBdr>
        </w:div>
        <w:div w:id="1795295453">
          <w:marLeft w:val="640"/>
          <w:marRight w:val="0"/>
          <w:marTop w:val="0"/>
          <w:marBottom w:val="0"/>
          <w:divBdr>
            <w:top w:val="none" w:sz="0" w:space="0" w:color="auto"/>
            <w:left w:val="none" w:sz="0" w:space="0" w:color="auto"/>
            <w:bottom w:val="none" w:sz="0" w:space="0" w:color="auto"/>
            <w:right w:val="none" w:sz="0" w:space="0" w:color="auto"/>
          </w:divBdr>
        </w:div>
        <w:div w:id="1898662182">
          <w:marLeft w:val="640"/>
          <w:marRight w:val="0"/>
          <w:marTop w:val="0"/>
          <w:marBottom w:val="0"/>
          <w:divBdr>
            <w:top w:val="none" w:sz="0" w:space="0" w:color="auto"/>
            <w:left w:val="none" w:sz="0" w:space="0" w:color="auto"/>
            <w:bottom w:val="none" w:sz="0" w:space="0" w:color="auto"/>
            <w:right w:val="none" w:sz="0" w:space="0" w:color="auto"/>
          </w:divBdr>
        </w:div>
        <w:div w:id="1932008705">
          <w:marLeft w:val="640"/>
          <w:marRight w:val="0"/>
          <w:marTop w:val="0"/>
          <w:marBottom w:val="0"/>
          <w:divBdr>
            <w:top w:val="none" w:sz="0" w:space="0" w:color="auto"/>
            <w:left w:val="none" w:sz="0" w:space="0" w:color="auto"/>
            <w:bottom w:val="none" w:sz="0" w:space="0" w:color="auto"/>
            <w:right w:val="none" w:sz="0" w:space="0" w:color="auto"/>
          </w:divBdr>
        </w:div>
      </w:divsChild>
    </w:div>
    <w:div w:id="95371937">
      <w:bodyDiv w:val="1"/>
      <w:marLeft w:val="0"/>
      <w:marRight w:val="0"/>
      <w:marTop w:val="0"/>
      <w:marBottom w:val="0"/>
      <w:divBdr>
        <w:top w:val="none" w:sz="0" w:space="0" w:color="auto"/>
        <w:left w:val="none" w:sz="0" w:space="0" w:color="auto"/>
        <w:bottom w:val="none" w:sz="0" w:space="0" w:color="auto"/>
        <w:right w:val="none" w:sz="0" w:space="0" w:color="auto"/>
      </w:divBdr>
      <w:divsChild>
        <w:div w:id="222108329">
          <w:marLeft w:val="640"/>
          <w:marRight w:val="0"/>
          <w:marTop w:val="0"/>
          <w:marBottom w:val="0"/>
          <w:divBdr>
            <w:top w:val="none" w:sz="0" w:space="0" w:color="auto"/>
            <w:left w:val="none" w:sz="0" w:space="0" w:color="auto"/>
            <w:bottom w:val="none" w:sz="0" w:space="0" w:color="auto"/>
            <w:right w:val="none" w:sz="0" w:space="0" w:color="auto"/>
          </w:divBdr>
        </w:div>
        <w:div w:id="315962005">
          <w:marLeft w:val="640"/>
          <w:marRight w:val="0"/>
          <w:marTop w:val="0"/>
          <w:marBottom w:val="0"/>
          <w:divBdr>
            <w:top w:val="none" w:sz="0" w:space="0" w:color="auto"/>
            <w:left w:val="none" w:sz="0" w:space="0" w:color="auto"/>
            <w:bottom w:val="none" w:sz="0" w:space="0" w:color="auto"/>
            <w:right w:val="none" w:sz="0" w:space="0" w:color="auto"/>
          </w:divBdr>
        </w:div>
        <w:div w:id="961958526">
          <w:marLeft w:val="640"/>
          <w:marRight w:val="0"/>
          <w:marTop w:val="0"/>
          <w:marBottom w:val="0"/>
          <w:divBdr>
            <w:top w:val="none" w:sz="0" w:space="0" w:color="auto"/>
            <w:left w:val="none" w:sz="0" w:space="0" w:color="auto"/>
            <w:bottom w:val="none" w:sz="0" w:space="0" w:color="auto"/>
            <w:right w:val="none" w:sz="0" w:space="0" w:color="auto"/>
          </w:divBdr>
        </w:div>
        <w:div w:id="1105806985">
          <w:marLeft w:val="640"/>
          <w:marRight w:val="0"/>
          <w:marTop w:val="0"/>
          <w:marBottom w:val="0"/>
          <w:divBdr>
            <w:top w:val="none" w:sz="0" w:space="0" w:color="auto"/>
            <w:left w:val="none" w:sz="0" w:space="0" w:color="auto"/>
            <w:bottom w:val="none" w:sz="0" w:space="0" w:color="auto"/>
            <w:right w:val="none" w:sz="0" w:space="0" w:color="auto"/>
          </w:divBdr>
        </w:div>
        <w:div w:id="1412509663">
          <w:marLeft w:val="640"/>
          <w:marRight w:val="0"/>
          <w:marTop w:val="0"/>
          <w:marBottom w:val="0"/>
          <w:divBdr>
            <w:top w:val="none" w:sz="0" w:space="0" w:color="auto"/>
            <w:left w:val="none" w:sz="0" w:space="0" w:color="auto"/>
            <w:bottom w:val="none" w:sz="0" w:space="0" w:color="auto"/>
            <w:right w:val="none" w:sz="0" w:space="0" w:color="auto"/>
          </w:divBdr>
        </w:div>
      </w:divsChild>
    </w:div>
    <w:div w:id="136144865">
      <w:bodyDiv w:val="1"/>
      <w:marLeft w:val="0"/>
      <w:marRight w:val="0"/>
      <w:marTop w:val="0"/>
      <w:marBottom w:val="0"/>
      <w:divBdr>
        <w:top w:val="none" w:sz="0" w:space="0" w:color="auto"/>
        <w:left w:val="none" w:sz="0" w:space="0" w:color="auto"/>
        <w:bottom w:val="none" w:sz="0" w:space="0" w:color="auto"/>
        <w:right w:val="none" w:sz="0" w:space="0" w:color="auto"/>
      </w:divBdr>
      <w:divsChild>
        <w:div w:id="32652459">
          <w:marLeft w:val="640"/>
          <w:marRight w:val="0"/>
          <w:marTop w:val="0"/>
          <w:marBottom w:val="0"/>
          <w:divBdr>
            <w:top w:val="none" w:sz="0" w:space="0" w:color="auto"/>
            <w:left w:val="none" w:sz="0" w:space="0" w:color="auto"/>
            <w:bottom w:val="none" w:sz="0" w:space="0" w:color="auto"/>
            <w:right w:val="none" w:sz="0" w:space="0" w:color="auto"/>
          </w:divBdr>
        </w:div>
        <w:div w:id="325674859">
          <w:marLeft w:val="640"/>
          <w:marRight w:val="0"/>
          <w:marTop w:val="0"/>
          <w:marBottom w:val="0"/>
          <w:divBdr>
            <w:top w:val="none" w:sz="0" w:space="0" w:color="auto"/>
            <w:left w:val="none" w:sz="0" w:space="0" w:color="auto"/>
            <w:bottom w:val="none" w:sz="0" w:space="0" w:color="auto"/>
            <w:right w:val="none" w:sz="0" w:space="0" w:color="auto"/>
          </w:divBdr>
        </w:div>
        <w:div w:id="540284300">
          <w:marLeft w:val="640"/>
          <w:marRight w:val="0"/>
          <w:marTop w:val="0"/>
          <w:marBottom w:val="0"/>
          <w:divBdr>
            <w:top w:val="none" w:sz="0" w:space="0" w:color="auto"/>
            <w:left w:val="none" w:sz="0" w:space="0" w:color="auto"/>
            <w:bottom w:val="none" w:sz="0" w:space="0" w:color="auto"/>
            <w:right w:val="none" w:sz="0" w:space="0" w:color="auto"/>
          </w:divBdr>
        </w:div>
        <w:div w:id="656689661">
          <w:marLeft w:val="640"/>
          <w:marRight w:val="0"/>
          <w:marTop w:val="0"/>
          <w:marBottom w:val="0"/>
          <w:divBdr>
            <w:top w:val="none" w:sz="0" w:space="0" w:color="auto"/>
            <w:left w:val="none" w:sz="0" w:space="0" w:color="auto"/>
            <w:bottom w:val="none" w:sz="0" w:space="0" w:color="auto"/>
            <w:right w:val="none" w:sz="0" w:space="0" w:color="auto"/>
          </w:divBdr>
        </w:div>
        <w:div w:id="749078915">
          <w:marLeft w:val="640"/>
          <w:marRight w:val="0"/>
          <w:marTop w:val="0"/>
          <w:marBottom w:val="0"/>
          <w:divBdr>
            <w:top w:val="none" w:sz="0" w:space="0" w:color="auto"/>
            <w:left w:val="none" w:sz="0" w:space="0" w:color="auto"/>
            <w:bottom w:val="none" w:sz="0" w:space="0" w:color="auto"/>
            <w:right w:val="none" w:sz="0" w:space="0" w:color="auto"/>
          </w:divBdr>
        </w:div>
        <w:div w:id="849294479">
          <w:marLeft w:val="640"/>
          <w:marRight w:val="0"/>
          <w:marTop w:val="0"/>
          <w:marBottom w:val="0"/>
          <w:divBdr>
            <w:top w:val="none" w:sz="0" w:space="0" w:color="auto"/>
            <w:left w:val="none" w:sz="0" w:space="0" w:color="auto"/>
            <w:bottom w:val="none" w:sz="0" w:space="0" w:color="auto"/>
            <w:right w:val="none" w:sz="0" w:space="0" w:color="auto"/>
          </w:divBdr>
        </w:div>
        <w:div w:id="939871757">
          <w:marLeft w:val="640"/>
          <w:marRight w:val="0"/>
          <w:marTop w:val="0"/>
          <w:marBottom w:val="0"/>
          <w:divBdr>
            <w:top w:val="none" w:sz="0" w:space="0" w:color="auto"/>
            <w:left w:val="none" w:sz="0" w:space="0" w:color="auto"/>
            <w:bottom w:val="none" w:sz="0" w:space="0" w:color="auto"/>
            <w:right w:val="none" w:sz="0" w:space="0" w:color="auto"/>
          </w:divBdr>
        </w:div>
        <w:div w:id="1084647636">
          <w:marLeft w:val="640"/>
          <w:marRight w:val="0"/>
          <w:marTop w:val="0"/>
          <w:marBottom w:val="0"/>
          <w:divBdr>
            <w:top w:val="none" w:sz="0" w:space="0" w:color="auto"/>
            <w:left w:val="none" w:sz="0" w:space="0" w:color="auto"/>
            <w:bottom w:val="none" w:sz="0" w:space="0" w:color="auto"/>
            <w:right w:val="none" w:sz="0" w:space="0" w:color="auto"/>
          </w:divBdr>
        </w:div>
        <w:div w:id="1376276623">
          <w:marLeft w:val="640"/>
          <w:marRight w:val="0"/>
          <w:marTop w:val="0"/>
          <w:marBottom w:val="0"/>
          <w:divBdr>
            <w:top w:val="none" w:sz="0" w:space="0" w:color="auto"/>
            <w:left w:val="none" w:sz="0" w:space="0" w:color="auto"/>
            <w:bottom w:val="none" w:sz="0" w:space="0" w:color="auto"/>
            <w:right w:val="none" w:sz="0" w:space="0" w:color="auto"/>
          </w:divBdr>
        </w:div>
        <w:div w:id="1464731365">
          <w:marLeft w:val="640"/>
          <w:marRight w:val="0"/>
          <w:marTop w:val="0"/>
          <w:marBottom w:val="0"/>
          <w:divBdr>
            <w:top w:val="none" w:sz="0" w:space="0" w:color="auto"/>
            <w:left w:val="none" w:sz="0" w:space="0" w:color="auto"/>
            <w:bottom w:val="none" w:sz="0" w:space="0" w:color="auto"/>
            <w:right w:val="none" w:sz="0" w:space="0" w:color="auto"/>
          </w:divBdr>
        </w:div>
        <w:div w:id="1763532096">
          <w:marLeft w:val="640"/>
          <w:marRight w:val="0"/>
          <w:marTop w:val="0"/>
          <w:marBottom w:val="0"/>
          <w:divBdr>
            <w:top w:val="none" w:sz="0" w:space="0" w:color="auto"/>
            <w:left w:val="none" w:sz="0" w:space="0" w:color="auto"/>
            <w:bottom w:val="none" w:sz="0" w:space="0" w:color="auto"/>
            <w:right w:val="none" w:sz="0" w:space="0" w:color="auto"/>
          </w:divBdr>
        </w:div>
        <w:div w:id="1880127495">
          <w:marLeft w:val="640"/>
          <w:marRight w:val="0"/>
          <w:marTop w:val="0"/>
          <w:marBottom w:val="0"/>
          <w:divBdr>
            <w:top w:val="none" w:sz="0" w:space="0" w:color="auto"/>
            <w:left w:val="none" w:sz="0" w:space="0" w:color="auto"/>
            <w:bottom w:val="none" w:sz="0" w:space="0" w:color="auto"/>
            <w:right w:val="none" w:sz="0" w:space="0" w:color="auto"/>
          </w:divBdr>
        </w:div>
        <w:div w:id="1902209269">
          <w:marLeft w:val="640"/>
          <w:marRight w:val="0"/>
          <w:marTop w:val="0"/>
          <w:marBottom w:val="0"/>
          <w:divBdr>
            <w:top w:val="none" w:sz="0" w:space="0" w:color="auto"/>
            <w:left w:val="none" w:sz="0" w:space="0" w:color="auto"/>
            <w:bottom w:val="none" w:sz="0" w:space="0" w:color="auto"/>
            <w:right w:val="none" w:sz="0" w:space="0" w:color="auto"/>
          </w:divBdr>
        </w:div>
        <w:div w:id="1970552981">
          <w:marLeft w:val="640"/>
          <w:marRight w:val="0"/>
          <w:marTop w:val="0"/>
          <w:marBottom w:val="0"/>
          <w:divBdr>
            <w:top w:val="none" w:sz="0" w:space="0" w:color="auto"/>
            <w:left w:val="none" w:sz="0" w:space="0" w:color="auto"/>
            <w:bottom w:val="none" w:sz="0" w:space="0" w:color="auto"/>
            <w:right w:val="none" w:sz="0" w:space="0" w:color="auto"/>
          </w:divBdr>
        </w:div>
      </w:divsChild>
    </w:div>
    <w:div w:id="144975068">
      <w:bodyDiv w:val="1"/>
      <w:marLeft w:val="0"/>
      <w:marRight w:val="0"/>
      <w:marTop w:val="0"/>
      <w:marBottom w:val="0"/>
      <w:divBdr>
        <w:top w:val="none" w:sz="0" w:space="0" w:color="auto"/>
        <w:left w:val="none" w:sz="0" w:space="0" w:color="auto"/>
        <w:bottom w:val="none" w:sz="0" w:space="0" w:color="auto"/>
        <w:right w:val="none" w:sz="0" w:space="0" w:color="auto"/>
      </w:divBdr>
      <w:divsChild>
        <w:div w:id="15204379">
          <w:marLeft w:val="640"/>
          <w:marRight w:val="0"/>
          <w:marTop w:val="0"/>
          <w:marBottom w:val="0"/>
          <w:divBdr>
            <w:top w:val="none" w:sz="0" w:space="0" w:color="auto"/>
            <w:left w:val="none" w:sz="0" w:space="0" w:color="auto"/>
            <w:bottom w:val="none" w:sz="0" w:space="0" w:color="auto"/>
            <w:right w:val="none" w:sz="0" w:space="0" w:color="auto"/>
          </w:divBdr>
        </w:div>
        <w:div w:id="203255207">
          <w:marLeft w:val="640"/>
          <w:marRight w:val="0"/>
          <w:marTop w:val="0"/>
          <w:marBottom w:val="0"/>
          <w:divBdr>
            <w:top w:val="none" w:sz="0" w:space="0" w:color="auto"/>
            <w:left w:val="none" w:sz="0" w:space="0" w:color="auto"/>
            <w:bottom w:val="none" w:sz="0" w:space="0" w:color="auto"/>
            <w:right w:val="none" w:sz="0" w:space="0" w:color="auto"/>
          </w:divBdr>
        </w:div>
        <w:div w:id="519050435">
          <w:marLeft w:val="640"/>
          <w:marRight w:val="0"/>
          <w:marTop w:val="0"/>
          <w:marBottom w:val="0"/>
          <w:divBdr>
            <w:top w:val="none" w:sz="0" w:space="0" w:color="auto"/>
            <w:left w:val="none" w:sz="0" w:space="0" w:color="auto"/>
            <w:bottom w:val="none" w:sz="0" w:space="0" w:color="auto"/>
            <w:right w:val="none" w:sz="0" w:space="0" w:color="auto"/>
          </w:divBdr>
        </w:div>
        <w:div w:id="839276620">
          <w:marLeft w:val="640"/>
          <w:marRight w:val="0"/>
          <w:marTop w:val="0"/>
          <w:marBottom w:val="0"/>
          <w:divBdr>
            <w:top w:val="none" w:sz="0" w:space="0" w:color="auto"/>
            <w:left w:val="none" w:sz="0" w:space="0" w:color="auto"/>
            <w:bottom w:val="none" w:sz="0" w:space="0" w:color="auto"/>
            <w:right w:val="none" w:sz="0" w:space="0" w:color="auto"/>
          </w:divBdr>
        </w:div>
        <w:div w:id="918902380">
          <w:marLeft w:val="640"/>
          <w:marRight w:val="0"/>
          <w:marTop w:val="0"/>
          <w:marBottom w:val="0"/>
          <w:divBdr>
            <w:top w:val="none" w:sz="0" w:space="0" w:color="auto"/>
            <w:left w:val="none" w:sz="0" w:space="0" w:color="auto"/>
            <w:bottom w:val="none" w:sz="0" w:space="0" w:color="auto"/>
            <w:right w:val="none" w:sz="0" w:space="0" w:color="auto"/>
          </w:divBdr>
        </w:div>
        <w:div w:id="992216691">
          <w:marLeft w:val="640"/>
          <w:marRight w:val="0"/>
          <w:marTop w:val="0"/>
          <w:marBottom w:val="0"/>
          <w:divBdr>
            <w:top w:val="none" w:sz="0" w:space="0" w:color="auto"/>
            <w:left w:val="none" w:sz="0" w:space="0" w:color="auto"/>
            <w:bottom w:val="none" w:sz="0" w:space="0" w:color="auto"/>
            <w:right w:val="none" w:sz="0" w:space="0" w:color="auto"/>
          </w:divBdr>
        </w:div>
        <w:div w:id="1852332707">
          <w:marLeft w:val="640"/>
          <w:marRight w:val="0"/>
          <w:marTop w:val="0"/>
          <w:marBottom w:val="0"/>
          <w:divBdr>
            <w:top w:val="none" w:sz="0" w:space="0" w:color="auto"/>
            <w:left w:val="none" w:sz="0" w:space="0" w:color="auto"/>
            <w:bottom w:val="none" w:sz="0" w:space="0" w:color="auto"/>
            <w:right w:val="none" w:sz="0" w:space="0" w:color="auto"/>
          </w:divBdr>
        </w:div>
        <w:div w:id="2087992055">
          <w:marLeft w:val="640"/>
          <w:marRight w:val="0"/>
          <w:marTop w:val="0"/>
          <w:marBottom w:val="0"/>
          <w:divBdr>
            <w:top w:val="none" w:sz="0" w:space="0" w:color="auto"/>
            <w:left w:val="none" w:sz="0" w:space="0" w:color="auto"/>
            <w:bottom w:val="none" w:sz="0" w:space="0" w:color="auto"/>
            <w:right w:val="none" w:sz="0" w:space="0" w:color="auto"/>
          </w:divBdr>
        </w:div>
      </w:divsChild>
    </w:div>
    <w:div w:id="173881157">
      <w:bodyDiv w:val="1"/>
      <w:marLeft w:val="0"/>
      <w:marRight w:val="0"/>
      <w:marTop w:val="0"/>
      <w:marBottom w:val="0"/>
      <w:divBdr>
        <w:top w:val="none" w:sz="0" w:space="0" w:color="auto"/>
        <w:left w:val="none" w:sz="0" w:space="0" w:color="auto"/>
        <w:bottom w:val="none" w:sz="0" w:space="0" w:color="auto"/>
        <w:right w:val="none" w:sz="0" w:space="0" w:color="auto"/>
      </w:divBdr>
      <w:divsChild>
        <w:div w:id="450905401">
          <w:marLeft w:val="640"/>
          <w:marRight w:val="0"/>
          <w:marTop w:val="0"/>
          <w:marBottom w:val="0"/>
          <w:divBdr>
            <w:top w:val="none" w:sz="0" w:space="0" w:color="auto"/>
            <w:left w:val="none" w:sz="0" w:space="0" w:color="auto"/>
            <w:bottom w:val="none" w:sz="0" w:space="0" w:color="auto"/>
            <w:right w:val="none" w:sz="0" w:space="0" w:color="auto"/>
          </w:divBdr>
        </w:div>
        <w:div w:id="718826530">
          <w:marLeft w:val="640"/>
          <w:marRight w:val="0"/>
          <w:marTop w:val="0"/>
          <w:marBottom w:val="0"/>
          <w:divBdr>
            <w:top w:val="none" w:sz="0" w:space="0" w:color="auto"/>
            <w:left w:val="none" w:sz="0" w:space="0" w:color="auto"/>
            <w:bottom w:val="none" w:sz="0" w:space="0" w:color="auto"/>
            <w:right w:val="none" w:sz="0" w:space="0" w:color="auto"/>
          </w:divBdr>
        </w:div>
        <w:div w:id="758913608">
          <w:marLeft w:val="640"/>
          <w:marRight w:val="0"/>
          <w:marTop w:val="0"/>
          <w:marBottom w:val="0"/>
          <w:divBdr>
            <w:top w:val="none" w:sz="0" w:space="0" w:color="auto"/>
            <w:left w:val="none" w:sz="0" w:space="0" w:color="auto"/>
            <w:bottom w:val="none" w:sz="0" w:space="0" w:color="auto"/>
            <w:right w:val="none" w:sz="0" w:space="0" w:color="auto"/>
          </w:divBdr>
        </w:div>
        <w:div w:id="760568257">
          <w:marLeft w:val="640"/>
          <w:marRight w:val="0"/>
          <w:marTop w:val="0"/>
          <w:marBottom w:val="0"/>
          <w:divBdr>
            <w:top w:val="none" w:sz="0" w:space="0" w:color="auto"/>
            <w:left w:val="none" w:sz="0" w:space="0" w:color="auto"/>
            <w:bottom w:val="none" w:sz="0" w:space="0" w:color="auto"/>
            <w:right w:val="none" w:sz="0" w:space="0" w:color="auto"/>
          </w:divBdr>
        </w:div>
        <w:div w:id="1018122408">
          <w:marLeft w:val="640"/>
          <w:marRight w:val="0"/>
          <w:marTop w:val="0"/>
          <w:marBottom w:val="0"/>
          <w:divBdr>
            <w:top w:val="none" w:sz="0" w:space="0" w:color="auto"/>
            <w:left w:val="none" w:sz="0" w:space="0" w:color="auto"/>
            <w:bottom w:val="none" w:sz="0" w:space="0" w:color="auto"/>
            <w:right w:val="none" w:sz="0" w:space="0" w:color="auto"/>
          </w:divBdr>
        </w:div>
        <w:div w:id="1094014631">
          <w:marLeft w:val="640"/>
          <w:marRight w:val="0"/>
          <w:marTop w:val="0"/>
          <w:marBottom w:val="0"/>
          <w:divBdr>
            <w:top w:val="none" w:sz="0" w:space="0" w:color="auto"/>
            <w:left w:val="none" w:sz="0" w:space="0" w:color="auto"/>
            <w:bottom w:val="none" w:sz="0" w:space="0" w:color="auto"/>
            <w:right w:val="none" w:sz="0" w:space="0" w:color="auto"/>
          </w:divBdr>
        </w:div>
        <w:div w:id="1198465556">
          <w:marLeft w:val="640"/>
          <w:marRight w:val="0"/>
          <w:marTop w:val="0"/>
          <w:marBottom w:val="0"/>
          <w:divBdr>
            <w:top w:val="none" w:sz="0" w:space="0" w:color="auto"/>
            <w:left w:val="none" w:sz="0" w:space="0" w:color="auto"/>
            <w:bottom w:val="none" w:sz="0" w:space="0" w:color="auto"/>
            <w:right w:val="none" w:sz="0" w:space="0" w:color="auto"/>
          </w:divBdr>
        </w:div>
        <w:div w:id="1464545578">
          <w:marLeft w:val="640"/>
          <w:marRight w:val="0"/>
          <w:marTop w:val="0"/>
          <w:marBottom w:val="0"/>
          <w:divBdr>
            <w:top w:val="none" w:sz="0" w:space="0" w:color="auto"/>
            <w:left w:val="none" w:sz="0" w:space="0" w:color="auto"/>
            <w:bottom w:val="none" w:sz="0" w:space="0" w:color="auto"/>
            <w:right w:val="none" w:sz="0" w:space="0" w:color="auto"/>
          </w:divBdr>
        </w:div>
        <w:div w:id="1485203589">
          <w:marLeft w:val="640"/>
          <w:marRight w:val="0"/>
          <w:marTop w:val="0"/>
          <w:marBottom w:val="0"/>
          <w:divBdr>
            <w:top w:val="none" w:sz="0" w:space="0" w:color="auto"/>
            <w:left w:val="none" w:sz="0" w:space="0" w:color="auto"/>
            <w:bottom w:val="none" w:sz="0" w:space="0" w:color="auto"/>
            <w:right w:val="none" w:sz="0" w:space="0" w:color="auto"/>
          </w:divBdr>
        </w:div>
        <w:div w:id="1637224592">
          <w:marLeft w:val="640"/>
          <w:marRight w:val="0"/>
          <w:marTop w:val="0"/>
          <w:marBottom w:val="0"/>
          <w:divBdr>
            <w:top w:val="none" w:sz="0" w:space="0" w:color="auto"/>
            <w:left w:val="none" w:sz="0" w:space="0" w:color="auto"/>
            <w:bottom w:val="none" w:sz="0" w:space="0" w:color="auto"/>
            <w:right w:val="none" w:sz="0" w:space="0" w:color="auto"/>
          </w:divBdr>
        </w:div>
        <w:div w:id="1789352459">
          <w:marLeft w:val="640"/>
          <w:marRight w:val="0"/>
          <w:marTop w:val="0"/>
          <w:marBottom w:val="0"/>
          <w:divBdr>
            <w:top w:val="none" w:sz="0" w:space="0" w:color="auto"/>
            <w:left w:val="none" w:sz="0" w:space="0" w:color="auto"/>
            <w:bottom w:val="none" w:sz="0" w:space="0" w:color="auto"/>
            <w:right w:val="none" w:sz="0" w:space="0" w:color="auto"/>
          </w:divBdr>
        </w:div>
        <w:div w:id="1840147161">
          <w:marLeft w:val="640"/>
          <w:marRight w:val="0"/>
          <w:marTop w:val="0"/>
          <w:marBottom w:val="0"/>
          <w:divBdr>
            <w:top w:val="none" w:sz="0" w:space="0" w:color="auto"/>
            <w:left w:val="none" w:sz="0" w:space="0" w:color="auto"/>
            <w:bottom w:val="none" w:sz="0" w:space="0" w:color="auto"/>
            <w:right w:val="none" w:sz="0" w:space="0" w:color="auto"/>
          </w:divBdr>
        </w:div>
        <w:div w:id="1864318473">
          <w:marLeft w:val="640"/>
          <w:marRight w:val="0"/>
          <w:marTop w:val="0"/>
          <w:marBottom w:val="0"/>
          <w:divBdr>
            <w:top w:val="none" w:sz="0" w:space="0" w:color="auto"/>
            <w:left w:val="none" w:sz="0" w:space="0" w:color="auto"/>
            <w:bottom w:val="none" w:sz="0" w:space="0" w:color="auto"/>
            <w:right w:val="none" w:sz="0" w:space="0" w:color="auto"/>
          </w:divBdr>
        </w:div>
        <w:div w:id="2066639400">
          <w:marLeft w:val="640"/>
          <w:marRight w:val="0"/>
          <w:marTop w:val="0"/>
          <w:marBottom w:val="0"/>
          <w:divBdr>
            <w:top w:val="none" w:sz="0" w:space="0" w:color="auto"/>
            <w:left w:val="none" w:sz="0" w:space="0" w:color="auto"/>
            <w:bottom w:val="none" w:sz="0" w:space="0" w:color="auto"/>
            <w:right w:val="none" w:sz="0" w:space="0" w:color="auto"/>
          </w:divBdr>
        </w:div>
        <w:div w:id="2108766803">
          <w:marLeft w:val="640"/>
          <w:marRight w:val="0"/>
          <w:marTop w:val="0"/>
          <w:marBottom w:val="0"/>
          <w:divBdr>
            <w:top w:val="none" w:sz="0" w:space="0" w:color="auto"/>
            <w:left w:val="none" w:sz="0" w:space="0" w:color="auto"/>
            <w:bottom w:val="none" w:sz="0" w:space="0" w:color="auto"/>
            <w:right w:val="none" w:sz="0" w:space="0" w:color="auto"/>
          </w:divBdr>
        </w:div>
      </w:divsChild>
    </w:div>
    <w:div w:id="191765693">
      <w:bodyDiv w:val="1"/>
      <w:marLeft w:val="0"/>
      <w:marRight w:val="0"/>
      <w:marTop w:val="0"/>
      <w:marBottom w:val="0"/>
      <w:divBdr>
        <w:top w:val="none" w:sz="0" w:space="0" w:color="auto"/>
        <w:left w:val="none" w:sz="0" w:space="0" w:color="auto"/>
        <w:bottom w:val="none" w:sz="0" w:space="0" w:color="auto"/>
        <w:right w:val="none" w:sz="0" w:space="0" w:color="auto"/>
      </w:divBdr>
    </w:div>
    <w:div w:id="207225356">
      <w:bodyDiv w:val="1"/>
      <w:marLeft w:val="0"/>
      <w:marRight w:val="0"/>
      <w:marTop w:val="0"/>
      <w:marBottom w:val="0"/>
      <w:divBdr>
        <w:top w:val="none" w:sz="0" w:space="0" w:color="auto"/>
        <w:left w:val="none" w:sz="0" w:space="0" w:color="auto"/>
        <w:bottom w:val="none" w:sz="0" w:space="0" w:color="auto"/>
        <w:right w:val="none" w:sz="0" w:space="0" w:color="auto"/>
      </w:divBdr>
      <w:divsChild>
        <w:div w:id="1786103">
          <w:marLeft w:val="640"/>
          <w:marRight w:val="0"/>
          <w:marTop w:val="0"/>
          <w:marBottom w:val="0"/>
          <w:divBdr>
            <w:top w:val="none" w:sz="0" w:space="0" w:color="auto"/>
            <w:left w:val="none" w:sz="0" w:space="0" w:color="auto"/>
            <w:bottom w:val="none" w:sz="0" w:space="0" w:color="auto"/>
            <w:right w:val="none" w:sz="0" w:space="0" w:color="auto"/>
          </w:divBdr>
        </w:div>
        <w:div w:id="130295861">
          <w:marLeft w:val="640"/>
          <w:marRight w:val="0"/>
          <w:marTop w:val="0"/>
          <w:marBottom w:val="0"/>
          <w:divBdr>
            <w:top w:val="none" w:sz="0" w:space="0" w:color="auto"/>
            <w:left w:val="none" w:sz="0" w:space="0" w:color="auto"/>
            <w:bottom w:val="none" w:sz="0" w:space="0" w:color="auto"/>
            <w:right w:val="none" w:sz="0" w:space="0" w:color="auto"/>
          </w:divBdr>
        </w:div>
        <w:div w:id="213586233">
          <w:marLeft w:val="640"/>
          <w:marRight w:val="0"/>
          <w:marTop w:val="0"/>
          <w:marBottom w:val="0"/>
          <w:divBdr>
            <w:top w:val="none" w:sz="0" w:space="0" w:color="auto"/>
            <w:left w:val="none" w:sz="0" w:space="0" w:color="auto"/>
            <w:bottom w:val="none" w:sz="0" w:space="0" w:color="auto"/>
            <w:right w:val="none" w:sz="0" w:space="0" w:color="auto"/>
          </w:divBdr>
        </w:div>
        <w:div w:id="233396020">
          <w:marLeft w:val="640"/>
          <w:marRight w:val="0"/>
          <w:marTop w:val="0"/>
          <w:marBottom w:val="0"/>
          <w:divBdr>
            <w:top w:val="none" w:sz="0" w:space="0" w:color="auto"/>
            <w:left w:val="none" w:sz="0" w:space="0" w:color="auto"/>
            <w:bottom w:val="none" w:sz="0" w:space="0" w:color="auto"/>
            <w:right w:val="none" w:sz="0" w:space="0" w:color="auto"/>
          </w:divBdr>
        </w:div>
        <w:div w:id="245042788">
          <w:marLeft w:val="640"/>
          <w:marRight w:val="0"/>
          <w:marTop w:val="0"/>
          <w:marBottom w:val="0"/>
          <w:divBdr>
            <w:top w:val="none" w:sz="0" w:space="0" w:color="auto"/>
            <w:left w:val="none" w:sz="0" w:space="0" w:color="auto"/>
            <w:bottom w:val="none" w:sz="0" w:space="0" w:color="auto"/>
            <w:right w:val="none" w:sz="0" w:space="0" w:color="auto"/>
          </w:divBdr>
        </w:div>
        <w:div w:id="282613814">
          <w:marLeft w:val="640"/>
          <w:marRight w:val="0"/>
          <w:marTop w:val="0"/>
          <w:marBottom w:val="0"/>
          <w:divBdr>
            <w:top w:val="none" w:sz="0" w:space="0" w:color="auto"/>
            <w:left w:val="none" w:sz="0" w:space="0" w:color="auto"/>
            <w:bottom w:val="none" w:sz="0" w:space="0" w:color="auto"/>
            <w:right w:val="none" w:sz="0" w:space="0" w:color="auto"/>
          </w:divBdr>
        </w:div>
        <w:div w:id="621569012">
          <w:marLeft w:val="640"/>
          <w:marRight w:val="0"/>
          <w:marTop w:val="0"/>
          <w:marBottom w:val="0"/>
          <w:divBdr>
            <w:top w:val="none" w:sz="0" w:space="0" w:color="auto"/>
            <w:left w:val="none" w:sz="0" w:space="0" w:color="auto"/>
            <w:bottom w:val="none" w:sz="0" w:space="0" w:color="auto"/>
            <w:right w:val="none" w:sz="0" w:space="0" w:color="auto"/>
          </w:divBdr>
        </w:div>
        <w:div w:id="646278051">
          <w:marLeft w:val="640"/>
          <w:marRight w:val="0"/>
          <w:marTop w:val="0"/>
          <w:marBottom w:val="0"/>
          <w:divBdr>
            <w:top w:val="none" w:sz="0" w:space="0" w:color="auto"/>
            <w:left w:val="none" w:sz="0" w:space="0" w:color="auto"/>
            <w:bottom w:val="none" w:sz="0" w:space="0" w:color="auto"/>
            <w:right w:val="none" w:sz="0" w:space="0" w:color="auto"/>
          </w:divBdr>
        </w:div>
        <w:div w:id="658388394">
          <w:marLeft w:val="640"/>
          <w:marRight w:val="0"/>
          <w:marTop w:val="0"/>
          <w:marBottom w:val="0"/>
          <w:divBdr>
            <w:top w:val="none" w:sz="0" w:space="0" w:color="auto"/>
            <w:left w:val="none" w:sz="0" w:space="0" w:color="auto"/>
            <w:bottom w:val="none" w:sz="0" w:space="0" w:color="auto"/>
            <w:right w:val="none" w:sz="0" w:space="0" w:color="auto"/>
          </w:divBdr>
        </w:div>
        <w:div w:id="836726204">
          <w:marLeft w:val="640"/>
          <w:marRight w:val="0"/>
          <w:marTop w:val="0"/>
          <w:marBottom w:val="0"/>
          <w:divBdr>
            <w:top w:val="none" w:sz="0" w:space="0" w:color="auto"/>
            <w:left w:val="none" w:sz="0" w:space="0" w:color="auto"/>
            <w:bottom w:val="none" w:sz="0" w:space="0" w:color="auto"/>
            <w:right w:val="none" w:sz="0" w:space="0" w:color="auto"/>
          </w:divBdr>
        </w:div>
        <w:div w:id="1214385517">
          <w:marLeft w:val="640"/>
          <w:marRight w:val="0"/>
          <w:marTop w:val="0"/>
          <w:marBottom w:val="0"/>
          <w:divBdr>
            <w:top w:val="none" w:sz="0" w:space="0" w:color="auto"/>
            <w:left w:val="none" w:sz="0" w:space="0" w:color="auto"/>
            <w:bottom w:val="none" w:sz="0" w:space="0" w:color="auto"/>
            <w:right w:val="none" w:sz="0" w:space="0" w:color="auto"/>
          </w:divBdr>
        </w:div>
        <w:div w:id="1542286577">
          <w:marLeft w:val="640"/>
          <w:marRight w:val="0"/>
          <w:marTop w:val="0"/>
          <w:marBottom w:val="0"/>
          <w:divBdr>
            <w:top w:val="none" w:sz="0" w:space="0" w:color="auto"/>
            <w:left w:val="none" w:sz="0" w:space="0" w:color="auto"/>
            <w:bottom w:val="none" w:sz="0" w:space="0" w:color="auto"/>
            <w:right w:val="none" w:sz="0" w:space="0" w:color="auto"/>
          </w:divBdr>
        </w:div>
        <w:div w:id="1805345469">
          <w:marLeft w:val="640"/>
          <w:marRight w:val="0"/>
          <w:marTop w:val="0"/>
          <w:marBottom w:val="0"/>
          <w:divBdr>
            <w:top w:val="none" w:sz="0" w:space="0" w:color="auto"/>
            <w:left w:val="none" w:sz="0" w:space="0" w:color="auto"/>
            <w:bottom w:val="none" w:sz="0" w:space="0" w:color="auto"/>
            <w:right w:val="none" w:sz="0" w:space="0" w:color="auto"/>
          </w:divBdr>
        </w:div>
        <w:div w:id="1833715350">
          <w:marLeft w:val="640"/>
          <w:marRight w:val="0"/>
          <w:marTop w:val="0"/>
          <w:marBottom w:val="0"/>
          <w:divBdr>
            <w:top w:val="none" w:sz="0" w:space="0" w:color="auto"/>
            <w:left w:val="none" w:sz="0" w:space="0" w:color="auto"/>
            <w:bottom w:val="none" w:sz="0" w:space="0" w:color="auto"/>
            <w:right w:val="none" w:sz="0" w:space="0" w:color="auto"/>
          </w:divBdr>
        </w:div>
        <w:div w:id="2052411198">
          <w:marLeft w:val="640"/>
          <w:marRight w:val="0"/>
          <w:marTop w:val="0"/>
          <w:marBottom w:val="0"/>
          <w:divBdr>
            <w:top w:val="none" w:sz="0" w:space="0" w:color="auto"/>
            <w:left w:val="none" w:sz="0" w:space="0" w:color="auto"/>
            <w:bottom w:val="none" w:sz="0" w:space="0" w:color="auto"/>
            <w:right w:val="none" w:sz="0" w:space="0" w:color="auto"/>
          </w:divBdr>
        </w:div>
      </w:divsChild>
    </w:div>
    <w:div w:id="209270046">
      <w:bodyDiv w:val="1"/>
      <w:marLeft w:val="0"/>
      <w:marRight w:val="0"/>
      <w:marTop w:val="0"/>
      <w:marBottom w:val="0"/>
      <w:divBdr>
        <w:top w:val="none" w:sz="0" w:space="0" w:color="auto"/>
        <w:left w:val="none" w:sz="0" w:space="0" w:color="auto"/>
        <w:bottom w:val="none" w:sz="0" w:space="0" w:color="auto"/>
        <w:right w:val="none" w:sz="0" w:space="0" w:color="auto"/>
      </w:divBdr>
      <w:divsChild>
        <w:div w:id="536432335">
          <w:marLeft w:val="0"/>
          <w:marRight w:val="0"/>
          <w:marTop w:val="0"/>
          <w:marBottom w:val="0"/>
          <w:divBdr>
            <w:top w:val="none" w:sz="0" w:space="0" w:color="auto"/>
            <w:left w:val="none" w:sz="0" w:space="0" w:color="auto"/>
            <w:bottom w:val="none" w:sz="0" w:space="0" w:color="auto"/>
            <w:right w:val="none" w:sz="0" w:space="0" w:color="auto"/>
          </w:divBdr>
        </w:div>
      </w:divsChild>
    </w:div>
    <w:div w:id="224611460">
      <w:bodyDiv w:val="1"/>
      <w:marLeft w:val="0"/>
      <w:marRight w:val="0"/>
      <w:marTop w:val="0"/>
      <w:marBottom w:val="0"/>
      <w:divBdr>
        <w:top w:val="none" w:sz="0" w:space="0" w:color="auto"/>
        <w:left w:val="none" w:sz="0" w:space="0" w:color="auto"/>
        <w:bottom w:val="none" w:sz="0" w:space="0" w:color="auto"/>
        <w:right w:val="none" w:sz="0" w:space="0" w:color="auto"/>
      </w:divBdr>
      <w:divsChild>
        <w:div w:id="18360091">
          <w:marLeft w:val="640"/>
          <w:marRight w:val="0"/>
          <w:marTop w:val="0"/>
          <w:marBottom w:val="0"/>
          <w:divBdr>
            <w:top w:val="none" w:sz="0" w:space="0" w:color="auto"/>
            <w:left w:val="none" w:sz="0" w:space="0" w:color="auto"/>
            <w:bottom w:val="none" w:sz="0" w:space="0" w:color="auto"/>
            <w:right w:val="none" w:sz="0" w:space="0" w:color="auto"/>
          </w:divBdr>
        </w:div>
        <w:div w:id="153760848">
          <w:marLeft w:val="640"/>
          <w:marRight w:val="0"/>
          <w:marTop w:val="0"/>
          <w:marBottom w:val="0"/>
          <w:divBdr>
            <w:top w:val="none" w:sz="0" w:space="0" w:color="auto"/>
            <w:left w:val="none" w:sz="0" w:space="0" w:color="auto"/>
            <w:bottom w:val="none" w:sz="0" w:space="0" w:color="auto"/>
            <w:right w:val="none" w:sz="0" w:space="0" w:color="auto"/>
          </w:divBdr>
        </w:div>
        <w:div w:id="237249718">
          <w:marLeft w:val="640"/>
          <w:marRight w:val="0"/>
          <w:marTop w:val="0"/>
          <w:marBottom w:val="0"/>
          <w:divBdr>
            <w:top w:val="none" w:sz="0" w:space="0" w:color="auto"/>
            <w:left w:val="none" w:sz="0" w:space="0" w:color="auto"/>
            <w:bottom w:val="none" w:sz="0" w:space="0" w:color="auto"/>
            <w:right w:val="none" w:sz="0" w:space="0" w:color="auto"/>
          </w:divBdr>
        </w:div>
        <w:div w:id="367923832">
          <w:marLeft w:val="640"/>
          <w:marRight w:val="0"/>
          <w:marTop w:val="0"/>
          <w:marBottom w:val="0"/>
          <w:divBdr>
            <w:top w:val="none" w:sz="0" w:space="0" w:color="auto"/>
            <w:left w:val="none" w:sz="0" w:space="0" w:color="auto"/>
            <w:bottom w:val="none" w:sz="0" w:space="0" w:color="auto"/>
            <w:right w:val="none" w:sz="0" w:space="0" w:color="auto"/>
          </w:divBdr>
        </w:div>
        <w:div w:id="455757707">
          <w:marLeft w:val="640"/>
          <w:marRight w:val="0"/>
          <w:marTop w:val="0"/>
          <w:marBottom w:val="0"/>
          <w:divBdr>
            <w:top w:val="none" w:sz="0" w:space="0" w:color="auto"/>
            <w:left w:val="none" w:sz="0" w:space="0" w:color="auto"/>
            <w:bottom w:val="none" w:sz="0" w:space="0" w:color="auto"/>
            <w:right w:val="none" w:sz="0" w:space="0" w:color="auto"/>
          </w:divBdr>
        </w:div>
        <w:div w:id="480732362">
          <w:marLeft w:val="640"/>
          <w:marRight w:val="0"/>
          <w:marTop w:val="0"/>
          <w:marBottom w:val="0"/>
          <w:divBdr>
            <w:top w:val="none" w:sz="0" w:space="0" w:color="auto"/>
            <w:left w:val="none" w:sz="0" w:space="0" w:color="auto"/>
            <w:bottom w:val="none" w:sz="0" w:space="0" w:color="auto"/>
            <w:right w:val="none" w:sz="0" w:space="0" w:color="auto"/>
          </w:divBdr>
        </w:div>
        <w:div w:id="531649112">
          <w:marLeft w:val="640"/>
          <w:marRight w:val="0"/>
          <w:marTop w:val="0"/>
          <w:marBottom w:val="0"/>
          <w:divBdr>
            <w:top w:val="none" w:sz="0" w:space="0" w:color="auto"/>
            <w:left w:val="none" w:sz="0" w:space="0" w:color="auto"/>
            <w:bottom w:val="none" w:sz="0" w:space="0" w:color="auto"/>
            <w:right w:val="none" w:sz="0" w:space="0" w:color="auto"/>
          </w:divBdr>
        </w:div>
        <w:div w:id="749232015">
          <w:marLeft w:val="640"/>
          <w:marRight w:val="0"/>
          <w:marTop w:val="0"/>
          <w:marBottom w:val="0"/>
          <w:divBdr>
            <w:top w:val="none" w:sz="0" w:space="0" w:color="auto"/>
            <w:left w:val="none" w:sz="0" w:space="0" w:color="auto"/>
            <w:bottom w:val="none" w:sz="0" w:space="0" w:color="auto"/>
            <w:right w:val="none" w:sz="0" w:space="0" w:color="auto"/>
          </w:divBdr>
        </w:div>
        <w:div w:id="952906429">
          <w:marLeft w:val="640"/>
          <w:marRight w:val="0"/>
          <w:marTop w:val="0"/>
          <w:marBottom w:val="0"/>
          <w:divBdr>
            <w:top w:val="none" w:sz="0" w:space="0" w:color="auto"/>
            <w:left w:val="none" w:sz="0" w:space="0" w:color="auto"/>
            <w:bottom w:val="none" w:sz="0" w:space="0" w:color="auto"/>
            <w:right w:val="none" w:sz="0" w:space="0" w:color="auto"/>
          </w:divBdr>
        </w:div>
        <w:div w:id="1017542132">
          <w:marLeft w:val="640"/>
          <w:marRight w:val="0"/>
          <w:marTop w:val="0"/>
          <w:marBottom w:val="0"/>
          <w:divBdr>
            <w:top w:val="none" w:sz="0" w:space="0" w:color="auto"/>
            <w:left w:val="none" w:sz="0" w:space="0" w:color="auto"/>
            <w:bottom w:val="none" w:sz="0" w:space="0" w:color="auto"/>
            <w:right w:val="none" w:sz="0" w:space="0" w:color="auto"/>
          </w:divBdr>
        </w:div>
        <w:div w:id="1173959285">
          <w:marLeft w:val="640"/>
          <w:marRight w:val="0"/>
          <w:marTop w:val="0"/>
          <w:marBottom w:val="0"/>
          <w:divBdr>
            <w:top w:val="none" w:sz="0" w:space="0" w:color="auto"/>
            <w:left w:val="none" w:sz="0" w:space="0" w:color="auto"/>
            <w:bottom w:val="none" w:sz="0" w:space="0" w:color="auto"/>
            <w:right w:val="none" w:sz="0" w:space="0" w:color="auto"/>
          </w:divBdr>
        </w:div>
        <w:div w:id="1657030177">
          <w:marLeft w:val="640"/>
          <w:marRight w:val="0"/>
          <w:marTop w:val="0"/>
          <w:marBottom w:val="0"/>
          <w:divBdr>
            <w:top w:val="none" w:sz="0" w:space="0" w:color="auto"/>
            <w:left w:val="none" w:sz="0" w:space="0" w:color="auto"/>
            <w:bottom w:val="none" w:sz="0" w:space="0" w:color="auto"/>
            <w:right w:val="none" w:sz="0" w:space="0" w:color="auto"/>
          </w:divBdr>
        </w:div>
        <w:div w:id="1746681644">
          <w:marLeft w:val="640"/>
          <w:marRight w:val="0"/>
          <w:marTop w:val="0"/>
          <w:marBottom w:val="0"/>
          <w:divBdr>
            <w:top w:val="none" w:sz="0" w:space="0" w:color="auto"/>
            <w:left w:val="none" w:sz="0" w:space="0" w:color="auto"/>
            <w:bottom w:val="none" w:sz="0" w:space="0" w:color="auto"/>
            <w:right w:val="none" w:sz="0" w:space="0" w:color="auto"/>
          </w:divBdr>
        </w:div>
      </w:divsChild>
    </w:div>
    <w:div w:id="262685023">
      <w:bodyDiv w:val="1"/>
      <w:marLeft w:val="0"/>
      <w:marRight w:val="0"/>
      <w:marTop w:val="0"/>
      <w:marBottom w:val="0"/>
      <w:divBdr>
        <w:top w:val="none" w:sz="0" w:space="0" w:color="auto"/>
        <w:left w:val="none" w:sz="0" w:space="0" w:color="auto"/>
        <w:bottom w:val="none" w:sz="0" w:space="0" w:color="auto"/>
        <w:right w:val="none" w:sz="0" w:space="0" w:color="auto"/>
      </w:divBdr>
      <w:divsChild>
        <w:div w:id="432439128">
          <w:marLeft w:val="640"/>
          <w:marRight w:val="0"/>
          <w:marTop w:val="0"/>
          <w:marBottom w:val="0"/>
          <w:divBdr>
            <w:top w:val="none" w:sz="0" w:space="0" w:color="auto"/>
            <w:left w:val="none" w:sz="0" w:space="0" w:color="auto"/>
            <w:bottom w:val="none" w:sz="0" w:space="0" w:color="auto"/>
            <w:right w:val="none" w:sz="0" w:space="0" w:color="auto"/>
          </w:divBdr>
        </w:div>
        <w:div w:id="879897695">
          <w:marLeft w:val="640"/>
          <w:marRight w:val="0"/>
          <w:marTop w:val="0"/>
          <w:marBottom w:val="0"/>
          <w:divBdr>
            <w:top w:val="none" w:sz="0" w:space="0" w:color="auto"/>
            <w:left w:val="none" w:sz="0" w:space="0" w:color="auto"/>
            <w:bottom w:val="none" w:sz="0" w:space="0" w:color="auto"/>
            <w:right w:val="none" w:sz="0" w:space="0" w:color="auto"/>
          </w:divBdr>
        </w:div>
        <w:div w:id="1041855186">
          <w:marLeft w:val="640"/>
          <w:marRight w:val="0"/>
          <w:marTop w:val="0"/>
          <w:marBottom w:val="0"/>
          <w:divBdr>
            <w:top w:val="none" w:sz="0" w:space="0" w:color="auto"/>
            <w:left w:val="none" w:sz="0" w:space="0" w:color="auto"/>
            <w:bottom w:val="none" w:sz="0" w:space="0" w:color="auto"/>
            <w:right w:val="none" w:sz="0" w:space="0" w:color="auto"/>
          </w:divBdr>
        </w:div>
        <w:div w:id="1177813221">
          <w:marLeft w:val="640"/>
          <w:marRight w:val="0"/>
          <w:marTop w:val="0"/>
          <w:marBottom w:val="0"/>
          <w:divBdr>
            <w:top w:val="none" w:sz="0" w:space="0" w:color="auto"/>
            <w:left w:val="none" w:sz="0" w:space="0" w:color="auto"/>
            <w:bottom w:val="none" w:sz="0" w:space="0" w:color="auto"/>
            <w:right w:val="none" w:sz="0" w:space="0" w:color="auto"/>
          </w:divBdr>
        </w:div>
        <w:div w:id="1426878763">
          <w:marLeft w:val="640"/>
          <w:marRight w:val="0"/>
          <w:marTop w:val="0"/>
          <w:marBottom w:val="0"/>
          <w:divBdr>
            <w:top w:val="none" w:sz="0" w:space="0" w:color="auto"/>
            <w:left w:val="none" w:sz="0" w:space="0" w:color="auto"/>
            <w:bottom w:val="none" w:sz="0" w:space="0" w:color="auto"/>
            <w:right w:val="none" w:sz="0" w:space="0" w:color="auto"/>
          </w:divBdr>
        </w:div>
        <w:div w:id="1777288239">
          <w:marLeft w:val="640"/>
          <w:marRight w:val="0"/>
          <w:marTop w:val="0"/>
          <w:marBottom w:val="0"/>
          <w:divBdr>
            <w:top w:val="none" w:sz="0" w:space="0" w:color="auto"/>
            <w:left w:val="none" w:sz="0" w:space="0" w:color="auto"/>
            <w:bottom w:val="none" w:sz="0" w:space="0" w:color="auto"/>
            <w:right w:val="none" w:sz="0" w:space="0" w:color="auto"/>
          </w:divBdr>
        </w:div>
      </w:divsChild>
    </w:div>
    <w:div w:id="285434826">
      <w:bodyDiv w:val="1"/>
      <w:marLeft w:val="0"/>
      <w:marRight w:val="0"/>
      <w:marTop w:val="0"/>
      <w:marBottom w:val="0"/>
      <w:divBdr>
        <w:top w:val="none" w:sz="0" w:space="0" w:color="auto"/>
        <w:left w:val="none" w:sz="0" w:space="0" w:color="auto"/>
        <w:bottom w:val="none" w:sz="0" w:space="0" w:color="auto"/>
        <w:right w:val="none" w:sz="0" w:space="0" w:color="auto"/>
      </w:divBdr>
      <w:divsChild>
        <w:div w:id="247272324">
          <w:marLeft w:val="640"/>
          <w:marRight w:val="0"/>
          <w:marTop w:val="0"/>
          <w:marBottom w:val="0"/>
          <w:divBdr>
            <w:top w:val="none" w:sz="0" w:space="0" w:color="auto"/>
            <w:left w:val="none" w:sz="0" w:space="0" w:color="auto"/>
            <w:bottom w:val="none" w:sz="0" w:space="0" w:color="auto"/>
            <w:right w:val="none" w:sz="0" w:space="0" w:color="auto"/>
          </w:divBdr>
        </w:div>
        <w:div w:id="509443411">
          <w:marLeft w:val="640"/>
          <w:marRight w:val="0"/>
          <w:marTop w:val="0"/>
          <w:marBottom w:val="0"/>
          <w:divBdr>
            <w:top w:val="none" w:sz="0" w:space="0" w:color="auto"/>
            <w:left w:val="none" w:sz="0" w:space="0" w:color="auto"/>
            <w:bottom w:val="none" w:sz="0" w:space="0" w:color="auto"/>
            <w:right w:val="none" w:sz="0" w:space="0" w:color="auto"/>
          </w:divBdr>
        </w:div>
        <w:div w:id="768893856">
          <w:marLeft w:val="640"/>
          <w:marRight w:val="0"/>
          <w:marTop w:val="0"/>
          <w:marBottom w:val="0"/>
          <w:divBdr>
            <w:top w:val="none" w:sz="0" w:space="0" w:color="auto"/>
            <w:left w:val="none" w:sz="0" w:space="0" w:color="auto"/>
            <w:bottom w:val="none" w:sz="0" w:space="0" w:color="auto"/>
            <w:right w:val="none" w:sz="0" w:space="0" w:color="auto"/>
          </w:divBdr>
        </w:div>
        <w:div w:id="902832412">
          <w:marLeft w:val="640"/>
          <w:marRight w:val="0"/>
          <w:marTop w:val="0"/>
          <w:marBottom w:val="0"/>
          <w:divBdr>
            <w:top w:val="none" w:sz="0" w:space="0" w:color="auto"/>
            <w:left w:val="none" w:sz="0" w:space="0" w:color="auto"/>
            <w:bottom w:val="none" w:sz="0" w:space="0" w:color="auto"/>
            <w:right w:val="none" w:sz="0" w:space="0" w:color="auto"/>
          </w:divBdr>
        </w:div>
        <w:div w:id="1139344240">
          <w:marLeft w:val="640"/>
          <w:marRight w:val="0"/>
          <w:marTop w:val="0"/>
          <w:marBottom w:val="0"/>
          <w:divBdr>
            <w:top w:val="none" w:sz="0" w:space="0" w:color="auto"/>
            <w:left w:val="none" w:sz="0" w:space="0" w:color="auto"/>
            <w:bottom w:val="none" w:sz="0" w:space="0" w:color="auto"/>
            <w:right w:val="none" w:sz="0" w:space="0" w:color="auto"/>
          </w:divBdr>
        </w:div>
        <w:div w:id="1239176121">
          <w:marLeft w:val="640"/>
          <w:marRight w:val="0"/>
          <w:marTop w:val="0"/>
          <w:marBottom w:val="0"/>
          <w:divBdr>
            <w:top w:val="none" w:sz="0" w:space="0" w:color="auto"/>
            <w:left w:val="none" w:sz="0" w:space="0" w:color="auto"/>
            <w:bottom w:val="none" w:sz="0" w:space="0" w:color="auto"/>
            <w:right w:val="none" w:sz="0" w:space="0" w:color="auto"/>
          </w:divBdr>
        </w:div>
        <w:div w:id="1477186251">
          <w:marLeft w:val="640"/>
          <w:marRight w:val="0"/>
          <w:marTop w:val="0"/>
          <w:marBottom w:val="0"/>
          <w:divBdr>
            <w:top w:val="none" w:sz="0" w:space="0" w:color="auto"/>
            <w:left w:val="none" w:sz="0" w:space="0" w:color="auto"/>
            <w:bottom w:val="none" w:sz="0" w:space="0" w:color="auto"/>
            <w:right w:val="none" w:sz="0" w:space="0" w:color="auto"/>
          </w:divBdr>
        </w:div>
        <w:div w:id="1710447852">
          <w:marLeft w:val="640"/>
          <w:marRight w:val="0"/>
          <w:marTop w:val="0"/>
          <w:marBottom w:val="0"/>
          <w:divBdr>
            <w:top w:val="none" w:sz="0" w:space="0" w:color="auto"/>
            <w:left w:val="none" w:sz="0" w:space="0" w:color="auto"/>
            <w:bottom w:val="none" w:sz="0" w:space="0" w:color="auto"/>
            <w:right w:val="none" w:sz="0" w:space="0" w:color="auto"/>
          </w:divBdr>
        </w:div>
        <w:div w:id="1767995436">
          <w:marLeft w:val="640"/>
          <w:marRight w:val="0"/>
          <w:marTop w:val="0"/>
          <w:marBottom w:val="0"/>
          <w:divBdr>
            <w:top w:val="none" w:sz="0" w:space="0" w:color="auto"/>
            <w:left w:val="none" w:sz="0" w:space="0" w:color="auto"/>
            <w:bottom w:val="none" w:sz="0" w:space="0" w:color="auto"/>
            <w:right w:val="none" w:sz="0" w:space="0" w:color="auto"/>
          </w:divBdr>
        </w:div>
        <w:div w:id="1924103170">
          <w:marLeft w:val="640"/>
          <w:marRight w:val="0"/>
          <w:marTop w:val="0"/>
          <w:marBottom w:val="0"/>
          <w:divBdr>
            <w:top w:val="none" w:sz="0" w:space="0" w:color="auto"/>
            <w:left w:val="none" w:sz="0" w:space="0" w:color="auto"/>
            <w:bottom w:val="none" w:sz="0" w:space="0" w:color="auto"/>
            <w:right w:val="none" w:sz="0" w:space="0" w:color="auto"/>
          </w:divBdr>
        </w:div>
        <w:div w:id="1944609704">
          <w:marLeft w:val="640"/>
          <w:marRight w:val="0"/>
          <w:marTop w:val="0"/>
          <w:marBottom w:val="0"/>
          <w:divBdr>
            <w:top w:val="none" w:sz="0" w:space="0" w:color="auto"/>
            <w:left w:val="none" w:sz="0" w:space="0" w:color="auto"/>
            <w:bottom w:val="none" w:sz="0" w:space="0" w:color="auto"/>
            <w:right w:val="none" w:sz="0" w:space="0" w:color="auto"/>
          </w:divBdr>
        </w:div>
        <w:div w:id="1973976418">
          <w:marLeft w:val="640"/>
          <w:marRight w:val="0"/>
          <w:marTop w:val="0"/>
          <w:marBottom w:val="0"/>
          <w:divBdr>
            <w:top w:val="none" w:sz="0" w:space="0" w:color="auto"/>
            <w:left w:val="none" w:sz="0" w:space="0" w:color="auto"/>
            <w:bottom w:val="none" w:sz="0" w:space="0" w:color="auto"/>
            <w:right w:val="none" w:sz="0" w:space="0" w:color="auto"/>
          </w:divBdr>
        </w:div>
      </w:divsChild>
    </w:div>
    <w:div w:id="324020068">
      <w:bodyDiv w:val="1"/>
      <w:marLeft w:val="0"/>
      <w:marRight w:val="0"/>
      <w:marTop w:val="0"/>
      <w:marBottom w:val="0"/>
      <w:divBdr>
        <w:top w:val="none" w:sz="0" w:space="0" w:color="auto"/>
        <w:left w:val="none" w:sz="0" w:space="0" w:color="auto"/>
        <w:bottom w:val="none" w:sz="0" w:space="0" w:color="auto"/>
        <w:right w:val="none" w:sz="0" w:space="0" w:color="auto"/>
      </w:divBdr>
      <w:divsChild>
        <w:div w:id="512037926">
          <w:marLeft w:val="640"/>
          <w:marRight w:val="0"/>
          <w:marTop w:val="0"/>
          <w:marBottom w:val="0"/>
          <w:divBdr>
            <w:top w:val="none" w:sz="0" w:space="0" w:color="auto"/>
            <w:left w:val="none" w:sz="0" w:space="0" w:color="auto"/>
            <w:bottom w:val="none" w:sz="0" w:space="0" w:color="auto"/>
            <w:right w:val="none" w:sz="0" w:space="0" w:color="auto"/>
          </w:divBdr>
        </w:div>
        <w:div w:id="999508003">
          <w:marLeft w:val="640"/>
          <w:marRight w:val="0"/>
          <w:marTop w:val="0"/>
          <w:marBottom w:val="0"/>
          <w:divBdr>
            <w:top w:val="none" w:sz="0" w:space="0" w:color="auto"/>
            <w:left w:val="none" w:sz="0" w:space="0" w:color="auto"/>
            <w:bottom w:val="none" w:sz="0" w:space="0" w:color="auto"/>
            <w:right w:val="none" w:sz="0" w:space="0" w:color="auto"/>
          </w:divBdr>
        </w:div>
        <w:div w:id="1213081848">
          <w:marLeft w:val="640"/>
          <w:marRight w:val="0"/>
          <w:marTop w:val="0"/>
          <w:marBottom w:val="0"/>
          <w:divBdr>
            <w:top w:val="none" w:sz="0" w:space="0" w:color="auto"/>
            <w:left w:val="none" w:sz="0" w:space="0" w:color="auto"/>
            <w:bottom w:val="none" w:sz="0" w:space="0" w:color="auto"/>
            <w:right w:val="none" w:sz="0" w:space="0" w:color="auto"/>
          </w:divBdr>
        </w:div>
        <w:div w:id="2051294157">
          <w:marLeft w:val="640"/>
          <w:marRight w:val="0"/>
          <w:marTop w:val="0"/>
          <w:marBottom w:val="0"/>
          <w:divBdr>
            <w:top w:val="none" w:sz="0" w:space="0" w:color="auto"/>
            <w:left w:val="none" w:sz="0" w:space="0" w:color="auto"/>
            <w:bottom w:val="none" w:sz="0" w:space="0" w:color="auto"/>
            <w:right w:val="none" w:sz="0" w:space="0" w:color="auto"/>
          </w:divBdr>
        </w:div>
        <w:div w:id="2070884025">
          <w:marLeft w:val="640"/>
          <w:marRight w:val="0"/>
          <w:marTop w:val="0"/>
          <w:marBottom w:val="0"/>
          <w:divBdr>
            <w:top w:val="none" w:sz="0" w:space="0" w:color="auto"/>
            <w:left w:val="none" w:sz="0" w:space="0" w:color="auto"/>
            <w:bottom w:val="none" w:sz="0" w:space="0" w:color="auto"/>
            <w:right w:val="none" w:sz="0" w:space="0" w:color="auto"/>
          </w:divBdr>
        </w:div>
      </w:divsChild>
    </w:div>
    <w:div w:id="325521117">
      <w:bodyDiv w:val="1"/>
      <w:marLeft w:val="0"/>
      <w:marRight w:val="0"/>
      <w:marTop w:val="0"/>
      <w:marBottom w:val="0"/>
      <w:divBdr>
        <w:top w:val="none" w:sz="0" w:space="0" w:color="auto"/>
        <w:left w:val="none" w:sz="0" w:space="0" w:color="auto"/>
        <w:bottom w:val="none" w:sz="0" w:space="0" w:color="auto"/>
        <w:right w:val="none" w:sz="0" w:space="0" w:color="auto"/>
      </w:divBdr>
      <w:divsChild>
        <w:div w:id="232668495">
          <w:marLeft w:val="640"/>
          <w:marRight w:val="0"/>
          <w:marTop w:val="0"/>
          <w:marBottom w:val="0"/>
          <w:divBdr>
            <w:top w:val="none" w:sz="0" w:space="0" w:color="auto"/>
            <w:left w:val="none" w:sz="0" w:space="0" w:color="auto"/>
            <w:bottom w:val="none" w:sz="0" w:space="0" w:color="auto"/>
            <w:right w:val="none" w:sz="0" w:space="0" w:color="auto"/>
          </w:divBdr>
        </w:div>
        <w:div w:id="436370195">
          <w:marLeft w:val="640"/>
          <w:marRight w:val="0"/>
          <w:marTop w:val="0"/>
          <w:marBottom w:val="0"/>
          <w:divBdr>
            <w:top w:val="none" w:sz="0" w:space="0" w:color="auto"/>
            <w:left w:val="none" w:sz="0" w:space="0" w:color="auto"/>
            <w:bottom w:val="none" w:sz="0" w:space="0" w:color="auto"/>
            <w:right w:val="none" w:sz="0" w:space="0" w:color="auto"/>
          </w:divBdr>
        </w:div>
        <w:div w:id="722095812">
          <w:marLeft w:val="640"/>
          <w:marRight w:val="0"/>
          <w:marTop w:val="0"/>
          <w:marBottom w:val="0"/>
          <w:divBdr>
            <w:top w:val="none" w:sz="0" w:space="0" w:color="auto"/>
            <w:left w:val="none" w:sz="0" w:space="0" w:color="auto"/>
            <w:bottom w:val="none" w:sz="0" w:space="0" w:color="auto"/>
            <w:right w:val="none" w:sz="0" w:space="0" w:color="auto"/>
          </w:divBdr>
        </w:div>
        <w:div w:id="818301678">
          <w:marLeft w:val="640"/>
          <w:marRight w:val="0"/>
          <w:marTop w:val="0"/>
          <w:marBottom w:val="0"/>
          <w:divBdr>
            <w:top w:val="none" w:sz="0" w:space="0" w:color="auto"/>
            <w:left w:val="none" w:sz="0" w:space="0" w:color="auto"/>
            <w:bottom w:val="none" w:sz="0" w:space="0" w:color="auto"/>
            <w:right w:val="none" w:sz="0" w:space="0" w:color="auto"/>
          </w:divBdr>
        </w:div>
        <w:div w:id="884952761">
          <w:marLeft w:val="640"/>
          <w:marRight w:val="0"/>
          <w:marTop w:val="0"/>
          <w:marBottom w:val="0"/>
          <w:divBdr>
            <w:top w:val="none" w:sz="0" w:space="0" w:color="auto"/>
            <w:left w:val="none" w:sz="0" w:space="0" w:color="auto"/>
            <w:bottom w:val="none" w:sz="0" w:space="0" w:color="auto"/>
            <w:right w:val="none" w:sz="0" w:space="0" w:color="auto"/>
          </w:divBdr>
        </w:div>
        <w:div w:id="1011105515">
          <w:marLeft w:val="640"/>
          <w:marRight w:val="0"/>
          <w:marTop w:val="0"/>
          <w:marBottom w:val="0"/>
          <w:divBdr>
            <w:top w:val="none" w:sz="0" w:space="0" w:color="auto"/>
            <w:left w:val="none" w:sz="0" w:space="0" w:color="auto"/>
            <w:bottom w:val="none" w:sz="0" w:space="0" w:color="auto"/>
            <w:right w:val="none" w:sz="0" w:space="0" w:color="auto"/>
          </w:divBdr>
        </w:div>
        <w:div w:id="1184199983">
          <w:marLeft w:val="640"/>
          <w:marRight w:val="0"/>
          <w:marTop w:val="0"/>
          <w:marBottom w:val="0"/>
          <w:divBdr>
            <w:top w:val="none" w:sz="0" w:space="0" w:color="auto"/>
            <w:left w:val="none" w:sz="0" w:space="0" w:color="auto"/>
            <w:bottom w:val="none" w:sz="0" w:space="0" w:color="auto"/>
            <w:right w:val="none" w:sz="0" w:space="0" w:color="auto"/>
          </w:divBdr>
        </w:div>
        <w:div w:id="1404523850">
          <w:marLeft w:val="640"/>
          <w:marRight w:val="0"/>
          <w:marTop w:val="0"/>
          <w:marBottom w:val="0"/>
          <w:divBdr>
            <w:top w:val="none" w:sz="0" w:space="0" w:color="auto"/>
            <w:left w:val="none" w:sz="0" w:space="0" w:color="auto"/>
            <w:bottom w:val="none" w:sz="0" w:space="0" w:color="auto"/>
            <w:right w:val="none" w:sz="0" w:space="0" w:color="auto"/>
          </w:divBdr>
        </w:div>
        <w:div w:id="1652516514">
          <w:marLeft w:val="640"/>
          <w:marRight w:val="0"/>
          <w:marTop w:val="0"/>
          <w:marBottom w:val="0"/>
          <w:divBdr>
            <w:top w:val="none" w:sz="0" w:space="0" w:color="auto"/>
            <w:left w:val="none" w:sz="0" w:space="0" w:color="auto"/>
            <w:bottom w:val="none" w:sz="0" w:space="0" w:color="auto"/>
            <w:right w:val="none" w:sz="0" w:space="0" w:color="auto"/>
          </w:divBdr>
        </w:div>
      </w:divsChild>
    </w:div>
    <w:div w:id="331035197">
      <w:bodyDiv w:val="1"/>
      <w:marLeft w:val="0"/>
      <w:marRight w:val="0"/>
      <w:marTop w:val="0"/>
      <w:marBottom w:val="0"/>
      <w:divBdr>
        <w:top w:val="none" w:sz="0" w:space="0" w:color="auto"/>
        <w:left w:val="none" w:sz="0" w:space="0" w:color="auto"/>
        <w:bottom w:val="none" w:sz="0" w:space="0" w:color="auto"/>
        <w:right w:val="none" w:sz="0" w:space="0" w:color="auto"/>
      </w:divBdr>
      <w:divsChild>
        <w:div w:id="250313496">
          <w:marLeft w:val="640"/>
          <w:marRight w:val="0"/>
          <w:marTop w:val="0"/>
          <w:marBottom w:val="0"/>
          <w:divBdr>
            <w:top w:val="none" w:sz="0" w:space="0" w:color="auto"/>
            <w:left w:val="none" w:sz="0" w:space="0" w:color="auto"/>
            <w:bottom w:val="none" w:sz="0" w:space="0" w:color="auto"/>
            <w:right w:val="none" w:sz="0" w:space="0" w:color="auto"/>
          </w:divBdr>
        </w:div>
        <w:div w:id="340470831">
          <w:marLeft w:val="640"/>
          <w:marRight w:val="0"/>
          <w:marTop w:val="0"/>
          <w:marBottom w:val="0"/>
          <w:divBdr>
            <w:top w:val="none" w:sz="0" w:space="0" w:color="auto"/>
            <w:left w:val="none" w:sz="0" w:space="0" w:color="auto"/>
            <w:bottom w:val="none" w:sz="0" w:space="0" w:color="auto"/>
            <w:right w:val="none" w:sz="0" w:space="0" w:color="auto"/>
          </w:divBdr>
        </w:div>
        <w:div w:id="370612726">
          <w:marLeft w:val="640"/>
          <w:marRight w:val="0"/>
          <w:marTop w:val="0"/>
          <w:marBottom w:val="0"/>
          <w:divBdr>
            <w:top w:val="none" w:sz="0" w:space="0" w:color="auto"/>
            <w:left w:val="none" w:sz="0" w:space="0" w:color="auto"/>
            <w:bottom w:val="none" w:sz="0" w:space="0" w:color="auto"/>
            <w:right w:val="none" w:sz="0" w:space="0" w:color="auto"/>
          </w:divBdr>
        </w:div>
        <w:div w:id="425351236">
          <w:marLeft w:val="640"/>
          <w:marRight w:val="0"/>
          <w:marTop w:val="0"/>
          <w:marBottom w:val="0"/>
          <w:divBdr>
            <w:top w:val="none" w:sz="0" w:space="0" w:color="auto"/>
            <w:left w:val="none" w:sz="0" w:space="0" w:color="auto"/>
            <w:bottom w:val="none" w:sz="0" w:space="0" w:color="auto"/>
            <w:right w:val="none" w:sz="0" w:space="0" w:color="auto"/>
          </w:divBdr>
        </w:div>
        <w:div w:id="1166285059">
          <w:marLeft w:val="640"/>
          <w:marRight w:val="0"/>
          <w:marTop w:val="0"/>
          <w:marBottom w:val="0"/>
          <w:divBdr>
            <w:top w:val="none" w:sz="0" w:space="0" w:color="auto"/>
            <w:left w:val="none" w:sz="0" w:space="0" w:color="auto"/>
            <w:bottom w:val="none" w:sz="0" w:space="0" w:color="auto"/>
            <w:right w:val="none" w:sz="0" w:space="0" w:color="auto"/>
          </w:divBdr>
        </w:div>
        <w:div w:id="1532717411">
          <w:marLeft w:val="640"/>
          <w:marRight w:val="0"/>
          <w:marTop w:val="0"/>
          <w:marBottom w:val="0"/>
          <w:divBdr>
            <w:top w:val="none" w:sz="0" w:space="0" w:color="auto"/>
            <w:left w:val="none" w:sz="0" w:space="0" w:color="auto"/>
            <w:bottom w:val="none" w:sz="0" w:space="0" w:color="auto"/>
            <w:right w:val="none" w:sz="0" w:space="0" w:color="auto"/>
          </w:divBdr>
        </w:div>
        <w:div w:id="1696079886">
          <w:marLeft w:val="640"/>
          <w:marRight w:val="0"/>
          <w:marTop w:val="0"/>
          <w:marBottom w:val="0"/>
          <w:divBdr>
            <w:top w:val="none" w:sz="0" w:space="0" w:color="auto"/>
            <w:left w:val="none" w:sz="0" w:space="0" w:color="auto"/>
            <w:bottom w:val="none" w:sz="0" w:space="0" w:color="auto"/>
            <w:right w:val="none" w:sz="0" w:space="0" w:color="auto"/>
          </w:divBdr>
        </w:div>
        <w:div w:id="1863930745">
          <w:marLeft w:val="640"/>
          <w:marRight w:val="0"/>
          <w:marTop w:val="0"/>
          <w:marBottom w:val="0"/>
          <w:divBdr>
            <w:top w:val="none" w:sz="0" w:space="0" w:color="auto"/>
            <w:left w:val="none" w:sz="0" w:space="0" w:color="auto"/>
            <w:bottom w:val="none" w:sz="0" w:space="0" w:color="auto"/>
            <w:right w:val="none" w:sz="0" w:space="0" w:color="auto"/>
          </w:divBdr>
        </w:div>
        <w:div w:id="2053185101">
          <w:marLeft w:val="640"/>
          <w:marRight w:val="0"/>
          <w:marTop w:val="0"/>
          <w:marBottom w:val="0"/>
          <w:divBdr>
            <w:top w:val="none" w:sz="0" w:space="0" w:color="auto"/>
            <w:left w:val="none" w:sz="0" w:space="0" w:color="auto"/>
            <w:bottom w:val="none" w:sz="0" w:space="0" w:color="auto"/>
            <w:right w:val="none" w:sz="0" w:space="0" w:color="auto"/>
          </w:divBdr>
        </w:div>
      </w:divsChild>
    </w:div>
    <w:div w:id="344982787">
      <w:bodyDiv w:val="1"/>
      <w:marLeft w:val="0"/>
      <w:marRight w:val="0"/>
      <w:marTop w:val="0"/>
      <w:marBottom w:val="0"/>
      <w:divBdr>
        <w:top w:val="none" w:sz="0" w:space="0" w:color="auto"/>
        <w:left w:val="none" w:sz="0" w:space="0" w:color="auto"/>
        <w:bottom w:val="none" w:sz="0" w:space="0" w:color="auto"/>
        <w:right w:val="none" w:sz="0" w:space="0" w:color="auto"/>
      </w:divBdr>
    </w:div>
    <w:div w:id="347604985">
      <w:bodyDiv w:val="1"/>
      <w:marLeft w:val="0"/>
      <w:marRight w:val="0"/>
      <w:marTop w:val="0"/>
      <w:marBottom w:val="0"/>
      <w:divBdr>
        <w:top w:val="none" w:sz="0" w:space="0" w:color="auto"/>
        <w:left w:val="none" w:sz="0" w:space="0" w:color="auto"/>
        <w:bottom w:val="none" w:sz="0" w:space="0" w:color="auto"/>
        <w:right w:val="none" w:sz="0" w:space="0" w:color="auto"/>
      </w:divBdr>
      <w:divsChild>
        <w:div w:id="67044738">
          <w:marLeft w:val="640"/>
          <w:marRight w:val="0"/>
          <w:marTop w:val="0"/>
          <w:marBottom w:val="0"/>
          <w:divBdr>
            <w:top w:val="none" w:sz="0" w:space="0" w:color="auto"/>
            <w:left w:val="none" w:sz="0" w:space="0" w:color="auto"/>
            <w:bottom w:val="none" w:sz="0" w:space="0" w:color="auto"/>
            <w:right w:val="none" w:sz="0" w:space="0" w:color="auto"/>
          </w:divBdr>
        </w:div>
        <w:div w:id="141507488">
          <w:marLeft w:val="640"/>
          <w:marRight w:val="0"/>
          <w:marTop w:val="0"/>
          <w:marBottom w:val="0"/>
          <w:divBdr>
            <w:top w:val="none" w:sz="0" w:space="0" w:color="auto"/>
            <w:left w:val="none" w:sz="0" w:space="0" w:color="auto"/>
            <w:bottom w:val="none" w:sz="0" w:space="0" w:color="auto"/>
            <w:right w:val="none" w:sz="0" w:space="0" w:color="auto"/>
          </w:divBdr>
        </w:div>
        <w:div w:id="179318096">
          <w:marLeft w:val="640"/>
          <w:marRight w:val="0"/>
          <w:marTop w:val="0"/>
          <w:marBottom w:val="0"/>
          <w:divBdr>
            <w:top w:val="none" w:sz="0" w:space="0" w:color="auto"/>
            <w:left w:val="none" w:sz="0" w:space="0" w:color="auto"/>
            <w:bottom w:val="none" w:sz="0" w:space="0" w:color="auto"/>
            <w:right w:val="none" w:sz="0" w:space="0" w:color="auto"/>
          </w:divBdr>
        </w:div>
        <w:div w:id="278151480">
          <w:marLeft w:val="640"/>
          <w:marRight w:val="0"/>
          <w:marTop w:val="0"/>
          <w:marBottom w:val="0"/>
          <w:divBdr>
            <w:top w:val="none" w:sz="0" w:space="0" w:color="auto"/>
            <w:left w:val="none" w:sz="0" w:space="0" w:color="auto"/>
            <w:bottom w:val="none" w:sz="0" w:space="0" w:color="auto"/>
            <w:right w:val="none" w:sz="0" w:space="0" w:color="auto"/>
          </w:divBdr>
        </w:div>
        <w:div w:id="302278375">
          <w:marLeft w:val="640"/>
          <w:marRight w:val="0"/>
          <w:marTop w:val="0"/>
          <w:marBottom w:val="0"/>
          <w:divBdr>
            <w:top w:val="none" w:sz="0" w:space="0" w:color="auto"/>
            <w:left w:val="none" w:sz="0" w:space="0" w:color="auto"/>
            <w:bottom w:val="none" w:sz="0" w:space="0" w:color="auto"/>
            <w:right w:val="none" w:sz="0" w:space="0" w:color="auto"/>
          </w:divBdr>
        </w:div>
        <w:div w:id="370037993">
          <w:marLeft w:val="640"/>
          <w:marRight w:val="0"/>
          <w:marTop w:val="0"/>
          <w:marBottom w:val="0"/>
          <w:divBdr>
            <w:top w:val="none" w:sz="0" w:space="0" w:color="auto"/>
            <w:left w:val="none" w:sz="0" w:space="0" w:color="auto"/>
            <w:bottom w:val="none" w:sz="0" w:space="0" w:color="auto"/>
            <w:right w:val="none" w:sz="0" w:space="0" w:color="auto"/>
          </w:divBdr>
        </w:div>
        <w:div w:id="466820186">
          <w:marLeft w:val="640"/>
          <w:marRight w:val="0"/>
          <w:marTop w:val="0"/>
          <w:marBottom w:val="0"/>
          <w:divBdr>
            <w:top w:val="none" w:sz="0" w:space="0" w:color="auto"/>
            <w:left w:val="none" w:sz="0" w:space="0" w:color="auto"/>
            <w:bottom w:val="none" w:sz="0" w:space="0" w:color="auto"/>
            <w:right w:val="none" w:sz="0" w:space="0" w:color="auto"/>
          </w:divBdr>
        </w:div>
        <w:div w:id="475487813">
          <w:marLeft w:val="640"/>
          <w:marRight w:val="0"/>
          <w:marTop w:val="0"/>
          <w:marBottom w:val="0"/>
          <w:divBdr>
            <w:top w:val="none" w:sz="0" w:space="0" w:color="auto"/>
            <w:left w:val="none" w:sz="0" w:space="0" w:color="auto"/>
            <w:bottom w:val="none" w:sz="0" w:space="0" w:color="auto"/>
            <w:right w:val="none" w:sz="0" w:space="0" w:color="auto"/>
          </w:divBdr>
        </w:div>
        <w:div w:id="655695121">
          <w:marLeft w:val="640"/>
          <w:marRight w:val="0"/>
          <w:marTop w:val="0"/>
          <w:marBottom w:val="0"/>
          <w:divBdr>
            <w:top w:val="none" w:sz="0" w:space="0" w:color="auto"/>
            <w:left w:val="none" w:sz="0" w:space="0" w:color="auto"/>
            <w:bottom w:val="none" w:sz="0" w:space="0" w:color="auto"/>
            <w:right w:val="none" w:sz="0" w:space="0" w:color="auto"/>
          </w:divBdr>
        </w:div>
        <w:div w:id="817577357">
          <w:marLeft w:val="640"/>
          <w:marRight w:val="0"/>
          <w:marTop w:val="0"/>
          <w:marBottom w:val="0"/>
          <w:divBdr>
            <w:top w:val="none" w:sz="0" w:space="0" w:color="auto"/>
            <w:left w:val="none" w:sz="0" w:space="0" w:color="auto"/>
            <w:bottom w:val="none" w:sz="0" w:space="0" w:color="auto"/>
            <w:right w:val="none" w:sz="0" w:space="0" w:color="auto"/>
          </w:divBdr>
        </w:div>
        <w:div w:id="904418373">
          <w:marLeft w:val="640"/>
          <w:marRight w:val="0"/>
          <w:marTop w:val="0"/>
          <w:marBottom w:val="0"/>
          <w:divBdr>
            <w:top w:val="none" w:sz="0" w:space="0" w:color="auto"/>
            <w:left w:val="none" w:sz="0" w:space="0" w:color="auto"/>
            <w:bottom w:val="none" w:sz="0" w:space="0" w:color="auto"/>
            <w:right w:val="none" w:sz="0" w:space="0" w:color="auto"/>
          </w:divBdr>
        </w:div>
        <w:div w:id="1084837109">
          <w:marLeft w:val="640"/>
          <w:marRight w:val="0"/>
          <w:marTop w:val="0"/>
          <w:marBottom w:val="0"/>
          <w:divBdr>
            <w:top w:val="none" w:sz="0" w:space="0" w:color="auto"/>
            <w:left w:val="none" w:sz="0" w:space="0" w:color="auto"/>
            <w:bottom w:val="none" w:sz="0" w:space="0" w:color="auto"/>
            <w:right w:val="none" w:sz="0" w:space="0" w:color="auto"/>
          </w:divBdr>
        </w:div>
        <w:div w:id="1128164565">
          <w:marLeft w:val="640"/>
          <w:marRight w:val="0"/>
          <w:marTop w:val="0"/>
          <w:marBottom w:val="0"/>
          <w:divBdr>
            <w:top w:val="none" w:sz="0" w:space="0" w:color="auto"/>
            <w:left w:val="none" w:sz="0" w:space="0" w:color="auto"/>
            <w:bottom w:val="none" w:sz="0" w:space="0" w:color="auto"/>
            <w:right w:val="none" w:sz="0" w:space="0" w:color="auto"/>
          </w:divBdr>
        </w:div>
        <w:div w:id="1293630257">
          <w:marLeft w:val="640"/>
          <w:marRight w:val="0"/>
          <w:marTop w:val="0"/>
          <w:marBottom w:val="0"/>
          <w:divBdr>
            <w:top w:val="none" w:sz="0" w:space="0" w:color="auto"/>
            <w:left w:val="none" w:sz="0" w:space="0" w:color="auto"/>
            <w:bottom w:val="none" w:sz="0" w:space="0" w:color="auto"/>
            <w:right w:val="none" w:sz="0" w:space="0" w:color="auto"/>
          </w:divBdr>
        </w:div>
        <w:div w:id="1303391053">
          <w:marLeft w:val="640"/>
          <w:marRight w:val="0"/>
          <w:marTop w:val="0"/>
          <w:marBottom w:val="0"/>
          <w:divBdr>
            <w:top w:val="none" w:sz="0" w:space="0" w:color="auto"/>
            <w:left w:val="none" w:sz="0" w:space="0" w:color="auto"/>
            <w:bottom w:val="none" w:sz="0" w:space="0" w:color="auto"/>
            <w:right w:val="none" w:sz="0" w:space="0" w:color="auto"/>
          </w:divBdr>
        </w:div>
        <w:div w:id="1346901741">
          <w:marLeft w:val="640"/>
          <w:marRight w:val="0"/>
          <w:marTop w:val="0"/>
          <w:marBottom w:val="0"/>
          <w:divBdr>
            <w:top w:val="none" w:sz="0" w:space="0" w:color="auto"/>
            <w:left w:val="none" w:sz="0" w:space="0" w:color="auto"/>
            <w:bottom w:val="none" w:sz="0" w:space="0" w:color="auto"/>
            <w:right w:val="none" w:sz="0" w:space="0" w:color="auto"/>
          </w:divBdr>
        </w:div>
        <w:div w:id="1368485285">
          <w:marLeft w:val="640"/>
          <w:marRight w:val="0"/>
          <w:marTop w:val="0"/>
          <w:marBottom w:val="0"/>
          <w:divBdr>
            <w:top w:val="none" w:sz="0" w:space="0" w:color="auto"/>
            <w:left w:val="none" w:sz="0" w:space="0" w:color="auto"/>
            <w:bottom w:val="none" w:sz="0" w:space="0" w:color="auto"/>
            <w:right w:val="none" w:sz="0" w:space="0" w:color="auto"/>
          </w:divBdr>
        </w:div>
        <w:div w:id="1378819168">
          <w:marLeft w:val="640"/>
          <w:marRight w:val="0"/>
          <w:marTop w:val="0"/>
          <w:marBottom w:val="0"/>
          <w:divBdr>
            <w:top w:val="none" w:sz="0" w:space="0" w:color="auto"/>
            <w:left w:val="none" w:sz="0" w:space="0" w:color="auto"/>
            <w:bottom w:val="none" w:sz="0" w:space="0" w:color="auto"/>
            <w:right w:val="none" w:sz="0" w:space="0" w:color="auto"/>
          </w:divBdr>
        </w:div>
        <w:div w:id="1448814602">
          <w:marLeft w:val="640"/>
          <w:marRight w:val="0"/>
          <w:marTop w:val="0"/>
          <w:marBottom w:val="0"/>
          <w:divBdr>
            <w:top w:val="none" w:sz="0" w:space="0" w:color="auto"/>
            <w:left w:val="none" w:sz="0" w:space="0" w:color="auto"/>
            <w:bottom w:val="none" w:sz="0" w:space="0" w:color="auto"/>
            <w:right w:val="none" w:sz="0" w:space="0" w:color="auto"/>
          </w:divBdr>
        </w:div>
        <w:div w:id="1717508155">
          <w:marLeft w:val="640"/>
          <w:marRight w:val="0"/>
          <w:marTop w:val="0"/>
          <w:marBottom w:val="0"/>
          <w:divBdr>
            <w:top w:val="none" w:sz="0" w:space="0" w:color="auto"/>
            <w:left w:val="none" w:sz="0" w:space="0" w:color="auto"/>
            <w:bottom w:val="none" w:sz="0" w:space="0" w:color="auto"/>
            <w:right w:val="none" w:sz="0" w:space="0" w:color="auto"/>
          </w:divBdr>
        </w:div>
        <w:div w:id="1875337913">
          <w:marLeft w:val="640"/>
          <w:marRight w:val="0"/>
          <w:marTop w:val="0"/>
          <w:marBottom w:val="0"/>
          <w:divBdr>
            <w:top w:val="none" w:sz="0" w:space="0" w:color="auto"/>
            <w:left w:val="none" w:sz="0" w:space="0" w:color="auto"/>
            <w:bottom w:val="none" w:sz="0" w:space="0" w:color="auto"/>
            <w:right w:val="none" w:sz="0" w:space="0" w:color="auto"/>
          </w:divBdr>
        </w:div>
        <w:div w:id="1933007550">
          <w:marLeft w:val="640"/>
          <w:marRight w:val="0"/>
          <w:marTop w:val="0"/>
          <w:marBottom w:val="0"/>
          <w:divBdr>
            <w:top w:val="none" w:sz="0" w:space="0" w:color="auto"/>
            <w:left w:val="none" w:sz="0" w:space="0" w:color="auto"/>
            <w:bottom w:val="none" w:sz="0" w:space="0" w:color="auto"/>
            <w:right w:val="none" w:sz="0" w:space="0" w:color="auto"/>
          </w:divBdr>
        </w:div>
        <w:div w:id="1990477892">
          <w:marLeft w:val="640"/>
          <w:marRight w:val="0"/>
          <w:marTop w:val="0"/>
          <w:marBottom w:val="0"/>
          <w:divBdr>
            <w:top w:val="none" w:sz="0" w:space="0" w:color="auto"/>
            <w:left w:val="none" w:sz="0" w:space="0" w:color="auto"/>
            <w:bottom w:val="none" w:sz="0" w:space="0" w:color="auto"/>
            <w:right w:val="none" w:sz="0" w:space="0" w:color="auto"/>
          </w:divBdr>
        </w:div>
        <w:div w:id="2137021736">
          <w:marLeft w:val="640"/>
          <w:marRight w:val="0"/>
          <w:marTop w:val="0"/>
          <w:marBottom w:val="0"/>
          <w:divBdr>
            <w:top w:val="none" w:sz="0" w:space="0" w:color="auto"/>
            <w:left w:val="none" w:sz="0" w:space="0" w:color="auto"/>
            <w:bottom w:val="none" w:sz="0" w:space="0" w:color="auto"/>
            <w:right w:val="none" w:sz="0" w:space="0" w:color="auto"/>
          </w:divBdr>
        </w:div>
      </w:divsChild>
    </w:div>
    <w:div w:id="445465747">
      <w:bodyDiv w:val="1"/>
      <w:marLeft w:val="0"/>
      <w:marRight w:val="0"/>
      <w:marTop w:val="0"/>
      <w:marBottom w:val="0"/>
      <w:divBdr>
        <w:top w:val="none" w:sz="0" w:space="0" w:color="auto"/>
        <w:left w:val="none" w:sz="0" w:space="0" w:color="auto"/>
        <w:bottom w:val="none" w:sz="0" w:space="0" w:color="auto"/>
        <w:right w:val="none" w:sz="0" w:space="0" w:color="auto"/>
      </w:divBdr>
    </w:div>
    <w:div w:id="465390908">
      <w:bodyDiv w:val="1"/>
      <w:marLeft w:val="0"/>
      <w:marRight w:val="0"/>
      <w:marTop w:val="0"/>
      <w:marBottom w:val="0"/>
      <w:divBdr>
        <w:top w:val="none" w:sz="0" w:space="0" w:color="auto"/>
        <w:left w:val="none" w:sz="0" w:space="0" w:color="auto"/>
        <w:bottom w:val="none" w:sz="0" w:space="0" w:color="auto"/>
        <w:right w:val="none" w:sz="0" w:space="0" w:color="auto"/>
      </w:divBdr>
    </w:div>
    <w:div w:id="523328394">
      <w:bodyDiv w:val="1"/>
      <w:marLeft w:val="0"/>
      <w:marRight w:val="0"/>
      <w:marTop w:val="0"/>
      <w:marBottom w:val="0"/>
      <w:divBdr>
        <w:top w:val="none" w:sz="0" w:space="0" w:color="auto"/>
        <w:left w:val="none" w:sz="0" w:space="0" w:color="auto"/>
        <w:bottom w:val="none" w:sz="0" w:space="0" w:color="auto"/>
        <w:right w:val="none" w:sz="0" w:space="0" w:color="auto"/>
      </w:divBdr>
      <w:divsChild>
        <w:div w:id="109205281">
          <w:marLeft w:val="640"/>
          <w:marRight w:val="0"/>
          <w:marTop w:val="0"/>
          <w:marBottom w:val="0"/>
          <w:divBdr>
            <w:top w:val="none" w:sz="0" w:space="0" w:color="auto"/>
            <w:left w:val="none" w:sz="0" w:space="0" w:color="auto"/>
            <w:bottom w:val="none" w:sz="0" w:space="0" w:color="auto"/>
            <w:right w:val="none" w:sz="0" w:space="0" w:color="auto"/>
          </w:divBdr>
        </w:div>
      </w:divsChild>
    </w:div>
    <w:div w:id="573050193">
      <w:bodyDiv w:val="1"/>
      <w:marLeft w:val="0"/>
      <w:marRight w:val="0"/>
      <w:marTop w:val="0"/>
      <w:marBottom w:val="0"/>
      <w:divBdr>
        <w:top w:val="none" w:sz="0" w:space="0" w:color="auto"/>
        <w:left w:val="none" w:sz="0" w:space="0" w:color="auto"/>
        <w:bottom w:val="none" w:sz="0" w:space="0" w:color="auto"/>
        <w:right w:val="none" w:sz="0" w:space="0" w:color="auto"/>
      </w:divBdr>
      <w:divsChild>
        <w:div w:id="348682614">
          <w:marLeft w:val="640"/>
          <w:marRight w:val="0"/>
          <w:marTop w:val="0"/>
          <w:marBottom w:val="0"/>
          <w:divBdr>
            <w:top w:val="none" w:sz="0" w:space="0" w:color="auto"/>
            <w:left w:val="none" w:sz="0" w:space="0" w:color="auto"/>
            <w:bottom w:val="none" w:sz="0" w:space="0" w:color="auto"/>
            <w:right w:val="none" w:sz="0" w:space="0" w:color="auto"/>
          </w:divBdr>
        </w:div>
        <w:div w:id="1064986727">
          <w:marLeft w:val="640"/>
          <w:marRight w:val="0"/>
          <w:marTop w:val="0"/>
          <w:marBottom w:val="0"/>
          <w:divBdr>
            <w:top w:val="none" w:sz="0" w:space="0" w:color="auto"/>
            <w:left w:val="none" w:sz="0" w:space="0" w:color="auto"/>
            <w:bottom w:val="none" w:sz="0" w:space="0" w:color="auto"/>
            <w:right w:val="none" w:sz="0" w:space="0" w:color="auto"/>
          </w:divBdr>
        </w:div>
        <w:div w:id="1393039879">
          <w:marLeft w:val="640"/>
          <w:marRight w:val="0"/>
          <w:marTop w:val="0"/>
          <w:marBottom w:val="0"/>
          <w:divBdr>
            <w:top w:val="none" w:sz="0" w:space="0" w:color="auto"/>
            <w:left w:val="none" w:sz="0" w:space="0" w:color="auto"/>
            <w:bottom w:val="none" w:sz="0" w:space="0" w:color="auto"/>
            <w:right w:val="none" w:sz="0" w:space="0" w:color="auto"/>
          </w:divBdr>
        </w:div>
        <w:div w:id="1688631434">
          <w:marLeft w:val="640"/>
          <w:marRight w:val="0"/>
          <w:marTop w:val="0"/>
          <w:marBottom w:val="0"/>
          <w:divBdr>
            <w:top w:val="none" w:sz="0" w:space="0" w:color="auto"/>
            <w:left w:val="none" w:sz="0" w:space="0" w:color="auto"/>
            <w:bottom w:val="none" w:sz="0" w:space="0" w:color="auto"/>
            <w:right w:val="none" w:sz="0" w:space="0" w:color="auto"/>
          </w:divBdr>
        </w:div>
        <w:div w:id="2111387032">
          <w:marLeft w:val="640"/>
          <w:marRight w:val="0"/>
          <w:marTop w:val="0"/>
          <w:marBottom w:val="0"/>
          <w:divBdr>
            <w:top w:val="none" w:sz="0" w:space="0" w:color="auto"/>
            <w:left w:val="none" w:sz="0" w:space="0" w:color="auto"/>
            <w:bottom w:val="none" w:sz="0" w:space="0" w:color="auto"/>
            <w:right w:val="none" w:sz="0" w:space="0" w:color="auto"/>
          </w:divBdr>
        </w:div>
        <w:div w:id="2120761069">
          <w:marLeft w:val="640"/>
          <w:marRight w:val="0"/>
          <w:marTop w:val="0"/>
          <w:marBottom w:val="0"/>
          <w:divBdr>
            <w:top w:val="none" w:sz="0" w:space="0" w:color="auto"/>
            <w:left w:val="none" w:sz="0" w:space="0" w:color="auto"/>
            <w:bottom w:val="none" w:sz="0" w:space="0" w:color="auto"/>
            <w:right w:val="none" w:sz="0" w:space="0" w:color="auto"/>
          </w:divBdr>
        </w:div>
      </w:divsChild>
    </w:div>
    <w:div w:id="575558024">
      <w:bodyDiv w:val="1"/>
      <w:marLeft w:val="0"/>
      <w:marRight w:val="0"/>
      <w:marTop w:val="0"/>
      <w:marBottom w:val="0"/>
      <w:divBdr>
        <w:top w:val="none" w:sz="0" w:space="0" w:color="auto"/>
        <w:left w:val="none" w:sz="0" w:space="0" w:color="auto"/>
        <w:bottom w:val="none" w:sz="0" w:space="0" w:color="auto"/>
        <w:right w:val="none" w:sz="0" w:space="0" w:color="auto"/>
      </w:divBdr>
    </w:div>
    <w:div w:id="660693208">
      <w:bodyDiv w:val="1"/>
      <w:marLeft w:val="0"/>
      <w:marRight w:val="0"/>
      <w:marTop w:val="0"/>
      <w:marBottom w:val="0"/>
      <w:divBdr>
        <w:top w:val="none" w:sz="0" w:space="0" w:color="auto"/>
        <w:left w:val="none" w:sz="0" w:space="0" w:color="auto"/>
        <w:bottom w:val="none" w:sz="0" w:space="0" w:color="auto"/>
        <w:right w:val="none" w:sz="0" w:space="0" w:color="auto"/>
      </w:divBdr>
      <w:divsChild>
        <w:div w:id="328216245">
          <w:marLeft w:val="640"/>
          <w:marRight w:val="0"/>
          <w:marTop w:val="0"/>
          <w:marBottom w:val="0"/>
          <w:divBdr>
            <w:top w:val="none" w:sz="0" w:space="0" w:color="auto"/>
            <w:left w:val="none" w:sz="0" w:space="0" w:color="auto"/>
            <w:bottom w:val="none" w:sz="0" w:space="0" w:color="auto"/>
            <w:right w:val="none" w:sz="0" w:space="0" w:color="auto"/>
          </w:divBdr>
        </w:div>
        <w:div w:id="411896550">
          <w:marLeft w:val="640"/>
          <w:marRight w:val="0"/>
          <w:marTop w:val="0"/>
          <w:marBottom w:val="0"/>
          <w:divBdr>
            <w:top w:val="none" w:sz="0" w:space="0" w:color="auto"/>
            <w:left w:val="none" w:sz="0" w:space="0" w:color="auto"/>
            <w:bottom w:val="none" w:sz="0" w:space="0" w:color="auto"/>
            <w:right w:val="none" w:sz="0" w:space="0" w:color="auto"/>
          </w:divBdr>
        </w:div>
        <w:div w:id="1787583158">
          <w:marLeft w:val="640"/>
          <w:marRight w:val="0"/>
          <w:marTop w:val="0"/>
          <w:marBottom w:val="0"/>
          <w:divBdr>
            <w:top w:val="none" w:sz="0" w:space="0" w:color="auto"/>
            <w:left w:val="none" w:sz="0" w:space="0" w:color="auto"/>
            <w:bottom w:val="none" w:sz="0" w:space="0" w:color="auto"/>
            <w:right w:val="none" w:sz="0" w:space="0" w:color="auto"/>
          </w:divBdr>
        </w:div>
      </w:divsChild>
    </w:div>
    <w:div w:id="700009910">
      <w:bodyDiv w:val="1"/>
      <w:marLeft w:val="0"/>
      <w:marRight w:val="0"/>
      <w:marTop w:val="0"/>
      <w:marBottom w:val="0"/>
      <w:divBdr>
        <w:top w:val="none" w:sz="0" w:space="0" w:color="auto"/>
        <w:left w:val="none" w:sz="0" w:space="0" w:color="auto"/>
        <w:bottom w:val="none" w:sz="0" w:space="0" w:color="auto"/>
        <w:right w:val="none" w:sz="0" w:space="0" w:color="auto"/>
      </w:divBdr>
      <w:divsChild>
        <w:div w:id="267004635">
          <w:marLeft w:val="0"/>
          <w:marRight w:val="0"/>
          <w:marTop w:val="0"/>
          <w:marBottom w:val="0"/>
          <w:divBdr>
            <w:top w:val="none" w:sz="0" w:space="0" w:color="auto"/>
            <w:left w:val="none" w:sz="0" w:space="0" w:color="auto"/>
            <w:bottom w:val="none" w:sz="0" w:space="0" w:color="auto"/>
            <w:right w:val="none" w:sz="0" w:space="0" w:color="auto"/>
          </w:divBdr>
        </w:div>
        <w:div w:id="670911968">
          <w:marLeft w:val="0"/>
          <w:marRight w:val="0"/>
          <w:marTop w:val="0"/>
          <w:marBottom w:val="0"/>
          <w:divBdr>
            <w:top w:val="none" w:sz="0" w:space="0" w:color="auto"/>
            <w:left w:val="none" w:sz="0" w:space="0" w:color="auto"/>
            <w:bottom w:val="none" w:sz="0" w:space="0" w:color="auto"/>
            <w:right w:val="none" w:sz="0" w:space="0" w:color="auto"/>
          </w:divBdr>
        </w:div>
        <w:div w:id="809443320">
          <w:marLeft w:val="0"/>
          <w:marRight w:val="0"/>
          <w:marTop w:val="0"/>
          <w:marBottom w:val="0"/>
          <w:divBdr>
            <w:top w:val="none" w:sz="0" w:space="0" w:color="auto"/>
            <w:left w:val="none" w:sz="0" w:space="0" w:color="auto"/>
            <w:bottom w:val="none" w:sz="0" w:space="0" w:color="auto"/>
            <w:right w:val="none" w:sz="0" w:space="0" w:color="auto"/>
          </w:divBdr>
        </w:div>
        <w:div w:id="839656579">
          <w:marLeft w:val="0"/>
          <w:marRight w:val="0"/>
          <w:marTop w:val="0"/>
          <w:marBottom w:val="0"/>
          <w:divBdr>
            <w:top w:val="none" w:sz="0" w:space="0" w:color="auto"/>
            <w:left w:val="none" w:sz="0" w:space="0" w:color="auto"/>
            <w:bottom w:val="none" w:sz="0" w:space="0" w:color="auto"/>
            <w:right w:val="none" w:sz="0" w:space="0" w:color="auto"/>
          </w:divBdr>
        </w:div>
        <w:div w:id="910576601">
          <w:marLeft w:val="0"/>
          <w:marRight w:val="0"/>
          <w:marTop w:val="0"/>
          <w:marBottom w:val="0"/>
          <w:divBdr>
            <w:top w:val="none" w:sz="0" w:space="0" w:color="auto"/>
            <w:left w:val="none" w:sz="0" w:space="0" w:color="auto"/>
            <w:bottom w:val="none" w:sz="0" w:space="0" w:color="auto"/>
            <w:right w:val="none" w:sz="0" w:space="0" w:color="auto"/>
          </w:divBdr>
        </w:div>
        <w:div w:id="1045983074">
          <w:marLeft w:val="0"/>
          <w:marRight w:val="0"/>
          <w:marTop w:val="0"/>
          <w:marBottom w:val="0"/>
          <w:divBdr>
            <w:top w:val="none" w:sz="0" w:space="0" w:color="auto"/>
            <w:left w:val="none" w:sz="0" w:space="0" w:color="auto"/>
            <w:bottom w:val="none" w:sz="0" w:space="0" w:color="auto"/>
            <w:right w:val="none" w:sz="0" w:space="0" w:color="auto"/>
          </w:divBdr>
        </w:div>
        <w:div w:id="1318535821">
          <w:marLeft w:val="0"/>
          <w:marRight w:val="0"/>
          <w:marTop w:val="0"/>
          <w:marBottom w:val="0"/>
          <w:divBdr>
            <w:top w:val="none" w:sz="0" w:space="0" w:color="auto"/>
            <w:left w:val="none" w:sz="0" w:space="0" w:color="auto"/>
            <w:bottom w:val="none" w:sz="0" w:space="0" w:color="auto"/>
            <w:right w:val="none" w:sz="0" w:space="0" w:color="auto"/>
          </w:divBdr>
        </w:div>
        <w:div w:id="1669013716">
          <w:marLeft w:val="0"/>
          <w:marRight w:val="0"/>
          <w:marTop w:val="0"/>
          <w:marBottom w:val="0"/>
          <w:divBdr>
            <w:top w:val="none" w:sz="0" w:space="0" w:color="auto"/>
            <w:left w:val="none" w:sz="0" w:space="0" w:color="auto"/>
            <w:bottom w:val="none" w:sz="0" w:space="0" w:color="auto"/>
            <w:right w:val="none" w:sz="0" w:space="0" w:color="auto"/>
          </w:divBdr>
        </w:div>
        <w:div w:id="1776900352">
          <w:marLeft w:val="0"/>
          <w:marRight w:val="0"/>
          <w:marTop w:val="0"/>
          <w:marBottom w:val="0"/>
          <w:divBdr>
            <w:top w:val="none" w:sz="0" w:space="0" w:color="auto"/>
            <w:left w:val="none" w:sz="0" w:space="0" w:color="auto"/>
            <w:bottom w:val="none" w:sz="0" w:space="0" w:color="auto"/>
            <w:right w:val="none" w:sz="0" w:space="0" w:color="auto"/>
          </w:divBdr>
        </w:div>
        <w:div w:id="1799446072">
          <w:marLeft w:val="0"/>
          <w:marRight w:val="0"/>
          <w:marTop w:val="0"/>
          <w:marBottom w:val="0"/>
          <w:divBdr>
            <w:top w:val="none" w:sz="0" w:space="0" w:color="auto"/>
            <w:left w:val="none" w:sz="0" w:space="0" w:color="auto"/>
            <w:bottom w:val="none" w:sz="0" w:space="0" w:color="auto"/>
            <w:right w:val="none" w:sz="0" w:space="0" w:color="auto"/>
          </w:divBdr>
        </w:div>
      </w:divsChild>
    </w:div>
    <w:div w:id="723986156">
      <w:bodyDiv w:val="1"/>
      <w:marLeft w:val="0"/>
      <w:marRight w:val="0"/>
      <w:marTop w:val="0"/>
      <w:marBottom w:val="0"/>
      <w:divBdr>
        <w:top w:val="none" w:sz="0" w:space="0" w:color="auto"/>
        <w:left w:val="none" w:sz="0" w:space="0" w:color="auto"/>
        <w:bottom w:val="none" w:sz="0" w:space="0" w:color="auto"/>
        <w:right w:val="none" w:sz="0" w:space="0" w:color="auto"/>
      </w:divBdr>
      <w:divsChild>
        <w:div w:id="140275694">
          <w:marLeft w:val="640"/>
          <w:marRight w:val="0"/>
          <w:marTop w:val="0"/>
          <w:marBottom w:val="0"/>
          <w:divBdr>
            <w:top w:val="none" w:sz="0" w:space="0" w:color="auto"/>
            <w:left w:val="none" w:sz="0" w:space="0" w:color="auto"/>
            <w:bottom w:val="none" w:sz="0" w:space="0" w:color="auto"/>
            <w:right w:val="none" w:sz="0" w:space="0" w:color="auto"/>
          </w:divBdr>
        </w:div>
        <w:div w:id="349260073">
          <w:marLeft w:val="640"/>
          <w:marRight w:val="0"/>
          <w:marTop w:val="0"/>
          <w:marBottom w:val="0"/>
          <w:divBdr>
            <w:top w:val="none" w:sz="0" w:space="0" w:color="auto"/>
            <w:left w:val="none" w:sz="0" w:space="0" w:color="auto"/>
            <w:bottom w:val="none" w:sz="0" w:space="0" w:color="auto"/>
            <w:right w:val="none" w:sz="0" w:space="0" w:color="auto"/>
          </w:divBdr>
        </w:div>
        <w:div w:id="536351760">
          <w:marLeft w:val="640"/>
          <w:marRight w:val="0"/>
          <w:marTop w:val="0"/>
          <w:marBottom w:val="0"/>
          <w:divBdr>
            <w:top w:val="none" w:sz="0" w:space="0" w:color="auto"/>
            <w:left w:val="none" w:sz="0" w:space="0" w:color="auto"/>
            <w:bottom w:val="none" w:sz="0" w:space="0" w:color="auto"/>
            <w:right w:val="none" w:sz="0" w:space="0" w:color="auto"/>
          </w:divBdr>
        </w:div>
        <w:div w:id="670375756">
          <w:marLeft w:val="640"/>
          <w:marRight w:val="0"/>
          <w:marTop w:val="0"/>
          <w:marBottom w:val="0"/>
          <w:divBdr>
            <w:top w:val="none" w:sz="0" w:space="0" w:color="auto"/>
            <w:left w:val="none" w:sz="0" w:space="0" w:color="auto"/>
            <w:bottom w:val="none" w:sz="0" w:space="0" w:color="auto"/>
            <w:right w:val="none" w:sz="0" w:space="0" w:color="auto"/>
          </w:divBdr>
        </w:div>
        <w:div w:id="704447295">
          <w:marLeft w:val="640"/>
          <w:marRight w:val="0"/>
          <w:marTop w:val="0"/>
          <w:marBottom w:val="0"/>
          <w:divBdr>
            <w:top w:val="none" w:sz="0" w:space="0" w:color="auto"/>
            <w:left w:val="none" w:sz="0" w:space="0" w:color="auto"/>
            <w:bottom w:val="none" w:sz="0" w:space="0" w:color="auto"/>
            <w:right w:val="none" w:sz="0" w:space="0" w:color="auto"/>
          </w:divBdr>
        </w:div>
        <w:div w:id="876504408">
          <w:marLeft w:val="640"/>
          <w:marRight w:val="0"/>
          <w:marTop w:val="0"/>
          <w:marBottom w:val="0"/>
          <w:divBdr>
            <w:top w:val="none" w:sz="0" w:space="0" w:color="auto"/>
            <w:left w:val="none" w:sz="0" w:space="0" w:color="auto"/>
            <w:bottom w:val="none" w:sz="0" w:space="0" w:color="auto"/>
            <w:right w:val="none" w:sz="0" w:space="0" w:color="auto"/>
          </w:divBdr>
        </w:div>
        <w:div w:id="944769466">
          <w:marLeft w:val="640"/>
          <w:marRight w:val="0"/>
          <w:marTop w:val="0"/>
          <w:marBottom w:val="0"/>
          <w:divBdr>
            <w:top w:val="none" w:sz="0" w:space="0" w:color="auto"/>
            <w:left w:val="none" w:sz="0" w:space="0" w:color="auto"/>
            <w:bottom w:val="none" w:sz="0" w:space="0" w:color="auto"/>
            <w:right w:val="none" w:sz="0" w:space="0" w:color="auto"/>
          </w:divBdr>
        </w:div>
        <w:div w:id="1396659793">
          <w:marLeft w:val="640"/>
          <w:marRight w:val="0"/>
          <w:marTop w:val="0"/>
          <w:marBottom w:val="0"/>
          <w:divBdr>
            <w:top w:val="none" w:sz="0" w:space="0" w:color="auto"/>
            <w:left w:val="none" w:sz="0" w:space="0" w:color="auto"/>
            <w:bottom w:val="none" w:sz="0" w:space="0" w:color="auto"/>
            <w:right w:val="none" w:sz="0" w:space="0" w:color="auto"/>
          </w:divBdr>
        </w:div>
        <w:div w:id="2025402870">
          <w:marLeft w:val="640"/>
          <w:marRight w:val="0"/>
          <w:marTop w:val="0"/>
          <w:marBottom w:val="0"/>
          <w:divBdr>
            <w:top w:val="none" w:sz="0" w:space="0" w:color="auto"/>
            <w:left w:val="none" w:sz="0" w:space="0" w:color="auto"/>
            <w:bottom w:val="none" w:sz="0" w:space="0" w:color="auto"/>
            <w:right w:val="none" w:sz="0" w:space="0" w:color="auto"/>
          </w:divBdr>
        </w:div>
        <w:div w:id="2063600284">
          <w:marLeft w:val="640"/>
          <w:marRight w:val="0"/>
          <w:marTop w:val="0"/>
          <w:marBottom w:val="0"/>
          <w:divBdr>
            <w:top w:val="none" w:sz="0" w:space="0" w:color="auto"/>
            <w:left w:val="none" w:sz="0" w:space="0" w:color="auto"/>
            <w:bottom w:val="none" w:sz="0" w:space="0" w:color="auto"/>
            <w:right w:val="none" w:sz="0" w:space="0" w:color="auto"/>
          </w:divBdr>
        </w:div>
      </w:divsChild>
    </w:div>
    <w:div w:id="753942718">
      <w:bodyDiv w:val="1"/>
      <w:marLeft w:val="0"/>
      <w:marRight w:val="0"/>
      <w:marTop w:val="0"/>
      <w:marBottom w:val="0"/>
      <w:divBdr>
        <w:top w:val="none" w:sz="0" w:space="0" w:color="auto"/>
        <w:left w:val="none" w:sz="0" w:space="0" w:color="auto"/>
        <w:bottom w:val="none" w:sz="0" w:space="0" w:color="auto"/>
        <w:right w:val="none" w:sz="0" w:space="0" w:color="auto"/>
      </w:divBdr>
      <w:divsChild>
        <w:div w:id="414980522">
          <w:marLeft w:val="640"/>
          <w:marRight w:val="0"/>
          <w:marTop w:val="0"/>
          <w:marBottom w:val="0"/>
          <w:divBdr>
            <w:top w:val="none" w:sz="0" w:space="0" w:color="auto"/>
            <w:left w:val="none" w:sz="0" w:space="0" w:color="auto"/>
            <w:bottom w:val="none" w:sz="0" w:space="0" w:color="auto"/>
            <w:right w:val="none" w:sz="0" w:space="0" w:color="auto"/>
          </w:divBdr>
        </w:div>
        <w:div w:id="776798477">
          <w:marLeft w:val="640"/>
          <w:marRight w:val="0"/>
          <w:marTop w:val="0"/>
          <w:marBottom w:val="0"/>
          <w:divBdr>
            <w:top w:val="none" w:sz="0" w:space="0" w:color="auto"/>
            <w:left w:val="none" w:sz="0" w:space="0" w:color="auto"/>
            <w:bottom w:val="none" w:sz="0" w:space="0" w:color="auto"/>
            <w:right w:val="none" w:sz="0" w:space="0" w:color="auto"/>
          </w:divBdr>
        </w:div>
        <w:div w:id="813379021">
          <w:marLeft w:val="640"/>
          <w:marRight w:val="0"/>
          <w:marTop w:val="0"/>
          <w:marBottom w:val="0"/>
          <w:divBdr>
            <w:top w:val="none" w:sz="0" w:space="0" w:color="auto"/>
            <w:left w:val="none" w:sz="0" w:space="0" w:color="auto"/>
            <w:bottom w:val="none" w:sz="0" w:space="0" w:color="auto"/>
            <w:right w:val="none" w:sz="0" w:space="0" w:color="auto"/>
          </w:divBdr>
        </w:div>
        <w:div w:id="1436825077">
          <w:marLeft w:val="640"/>
          <w:marRight w:val="0"/>
          <w:marTop w:val="0"/>
          <w:marBottom w:val="0"/>
          <w:divBdr>
            <w:top w:val="none" w:sz="0" w:space="0" w:color="auto"/>
            <w:left w:val="none" w:sz="0" w:space="0" w:color="auto"/>
            <w:bottom w:val="none" w:sz="0" w:space="0" w:color="auto"/>
            <w:right w:val="none" w:sz="0" w:space="0" w:color="auto"/>
          </w:divBdr>
        </w:div>
      </w:divsChild>
    </w:div>
    <w:div w:id="759529147">
      <w:bodyDiv w:val="1"/>
      <w:marLeft w:val="0"/>
      <w:marRight w:val="0"/>
      <w:marTop w:val="0"/>
      <w:marBottom w:val="0"/>
      <w:divBdr>
        <w:top w:val="none" w:sz="0" w:space="0" w:color="auto"/>
        <w:left w:val="none" w:sz="0" w:space="0" w:color="auto"/>
        <w:bottom w:val="none" w:sz="0" w:space="0" w:color="auto"/>
        <w:right w:val="none" w:sz="0" w:space="0" w:color="auto"/>
      </w:divBdr>
      <w:divsChild>
        <w:div w:id="1838034560">
          <w:marLeft w:val="0"/>
          <w:marRight w:val="0"/>
          <w:marTop w:val="0"/>
          <w:marBottom w:val="0"/>
          <w:divBdr>
            <w:top w:val="none" w:sz="0" w:space="0" w:color="auto"/>
            <w:left w:val="none" w:sz="0" w:space="0" w:color="auto"/>
            <w:bottom w:val="none" w:sz="0" w:space="0" w:color="auto"/>
            <w:right w:val="none" w:sz="0" w:space="0" w:color="auto"/>
          </w:divBdr>
          <w:divsChild>
            <w:div w:id="11975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7536">
      <w:bodyDiv w:val="1"/>
      <w:marLeft w:val="0"/>
      <w:marRight w:val="0"/>
      <w:marTop w:val="0"/>
      <w:marBottom w:val="0"/>
      <w:divBdr>
        <w:top w:val="none" w:sz="0" w:space="0" w:color="auto"/>
        <w:left w:val="none" w:sz="0" w:space="0" w:color="auto"/>
        <w:bottom w:val="none" w:sz="0" w:space="0" w:color="auto"/>
        <w:right w:val="none" w:sz="0" w:space="0" w:color="auto"/>
      </w:divBdr>
      <w:divsChild>
        <w:div w:id="278413678">
          <w:marLeft w:val="640"/>
          <w:marRight w:val="0"/>
          <w:marTop w:val="0"/>
          <w:marBottom w:val="0"/>
          <w:divBdr>
            <w:top w:val="none" w:sz="0" w:space="0" w:color="auto"/>
            <w:left w:val="none" w:sz="0" w:space="0" w:color="auto"/>
            <w:bottom w:val="none" w:sz="0" w:space="0" w:color="auto"/>
            <w:right w:val="none" w:sz="0" w:space="0" w:color="auto"/>
          </w:divBdr>
        </w:div>
        <w:div w:id="440804248">
          <w:marLeft w:val="640"/>
          <w:marRight w:val="0"/>
          <w:marTop w:val="0"/>
          <w:marBottom w:val="0"/>
          <w:divBdr>
            <w:top w:val="none" w:sz="0" w:space="0" w:color="auto"/>
            <w:left w:val="none" w:sz="0" w:space="0" w:color="auto"/>
            <w:bottom w:val="none" w:sz="0" w:space="0" w:color="auto"/>
            <w:right w:val="none" w:sz="0" w:space="0" w:color="auto"/>
          </w:divBdr>
        </w:div>
        <w:div w:id="466093872">
          <w:marLeft w:val="640"/>
          <w:marRight w:val="0"/>
          <w:marTop w:val="0"/>
          <w:marBottom w:val="0"/>
          <w:divBdr>
            <w:top w:val="none" w:sz="0" w:space="0" w:color="auto"/>
            <w:left w:val="none" w:sz="0" w:space="0" w:color="auto"/>
            <w:bottom w:val="none" w:sz="0" w:space="0" w:color="auto"/>
            <w:right w:val="none" w:sz="0" w:space="0" w:color="auto"/>
          </w:divBdr>
        </w:div>
        <w:div w:id="486478497">
          <w:marLeft w:val="640"/>
          <w:marRight w:val="0"/>
          <w:marTop w:val="0"/>
          <w:marBottom w:val="0"/>
          <w:divBdr>
            <w:top w:val="none" w:sz="0" w:space="0" w:color="auto"/>
            <w:left w:val="none" w:sz="0" w:space="0" w:color="auto"/>
            <w:bottom w:val="none" w:sz="0" w:space="0" w:color="auto"/>
            <w:right w:val="none" w:sz="0" w:space="0" w:color="auto"/>
          </w:divBdr>
        </w:div>
        <w:div w:id="674921959">
          <w:marLeft w:val="640"/>
          <w:marRight w:val="0"/>
          <w:marTop w:val="0"/>
          <w:marBottom w:val="0"/>
          <w:divBdr>
            <w:top w:val="none" w:sz="0" w:space="0" w:color="auto"/>
            <w:left w:val="none" w:sz="0" w:space="0" w:color="auto"/>
            <w:bottom w:val="none" w:sz="0" w:space="0" w:color="auto"/>
            <w:right w:val="none" w:sz="0" w:space="0" w:color="auto"/>
          </w:divBdr>
        </w:div>
        <w:div w:id="837575894">
          <w:marLeft w:val="640"/>
          <w:marRight w:val="0"/>
          <w:marTop w:val="0"/>
          <w:marBottom w:val="0"/>
          <w:divBdr>
            <w:top w:val="none" w:sz="0" w:space="0" w:color="auto"/>
            <w:left w:val="none" w:sz="0" w:space="0" w:color="auto"/>
            <w:bottom w:val="none" w:sz="0" w:space="0" w:color="auto"/>
            <w:right w:val="none" w:sz="0" w:space="0" w:color="auto"/>
          </w:divBdr>
        </w:div>
        <w:div w:id="841437425">
          <w:marLeft w:val="640"/>
          <w:marRight w:val="0"/>
          <w:marTop w:val="0"/>
          <w:marBottom w:val="0"/>
          <w:divBdr>
            <w:top w:val="none" w:sz="0" w:space="0" w:color="auto"/>
            <w:left w:val="none" w:sz="0" w:space="0" w:color="auto"/>
            <w:bottom w:val="none" w:sz="0" w:space="0" w:color="auto"/>
            <w:right w:val="none" w:sz="0" w:space="0" w:color="auto"/>
          </w:divBdr>
        </w:div>
        <w:div w:id="883253048">
          <w:marLeft w:val="640"/>
          <w:marRight w:val="0"/>
          <w:marTop w:val="0"/>
          <w:marBottom w:val="0"/>
          <w:divBdr>
            <w:top w:val="none" w:sz="0" w:space="0" w:color="auto"/>
            <w:left w:val="none" w:sz="0" w:space="0" w:color="auto"/>
            <w:bottom w:val="none" w:sz="0" w:space="0" w:color="auto"/>
            <w:right w:val="none" w:sz="0" w:space="0" w:color="auto"/>
          </w:divBdr>
        </w:div>
        <w:div w:id="925068459">
          <w:marLeft w:val="640"/>
          <w:marRight w:val="0"/>
          <w:marTop w:val="0"/>
          <w:marBottom w:val="0"/>
          <w:divBdr>
            <w:top w:val="none" w:sz="0" w:space="0" w:color="auto"/>
            <w:left w:val="none" w:sz="0" w:space="0" w:color="auto"/>
            <w:bottom w:val="none" w:sz="0" w:space="0" w:color="auto"/>
            <w:right w:val="none" w:sz="0" w:space="0" w:color="auto"/>
          </w:divBdr>
        </w:div>
        <w:div w:id="1061634160">
          <w:marLeft w:val="640"/>
          <w:marRight w:val="0"/>
          <w:marTop w:val="0"/>
          <w:marBottom w:val="0"/>
          <w:divBdr>
            <w:top w:val="none" w:sz="0" w:space="0" w:color="auto"/>
            <w:left w:val="none" w:sz="0" w:space="0" w:color="auto"/>
            <w:bottom w:val="none" w:sz="0" w:space="0" w:color="auto"/>
            <w:right w:val="none" w:sz="0" w:space="0" w:color="auto"/>
          </w:divBdr>
        </w:div>
        <w:div w:id="1129015437">
          <w:marLeft w:val="640"/>
          <w:marRight w:val="0"/>
          <w:marTop w:val="0"/>
          <w:marBottom w:val="0"/>
          <w:divBdr>
            <w:top w:val="none" w:sz="0" w:space="0" w:color="auto"/>
            <w:left w:val="none" w:sz="0" w:space="0" w:color="auto"/>
            <w:bottom w:val="none" w:sz="0" w:space="0" w:color="auto"/>
            <w:right w:val="none" w:sz="0" w:space="0" w:color="auto"/>
          </w:divBdr>
        </w:div>
        <w:div w:id="1174026870">
          <w:marLeft w:val="640"/>
          <w:marRight w:val="0"/>
          <w:marTop w:val="0"/>
          <w:marBottom w:val="0"/>
          <w:divBdr>
            <w:top w:val="none" w:sz="0" w:space="0" w:color="auto"/>
            <w:left w:val="none" w:sz="0" w:space="0" w:color="auto"/>
            <w:bottom w:val="none" w:sz="0" w:space="0" w:color="auto"/>
            <w:right w:val="none" w:sz="0" w:space="0" w:color="auto"/>
          </w:divBdr>
        </w:div>
        <w:div w:id="1224102522">
          <w:marLeft w:val="640"/>
          <w:marRight w:val="0"/>
          <w:marTop w:val="0"/>
          <w:marBottom w:val="0"/>
          <w:divBdr>
            <w:top w:val="none" w:sz="0" w:space="0" w:color="auto"/>
            <w:left w:val="none" w:sz="0" w:space="0" w:color="auto"/>
            <w:bottom w:val="none" w:sz="0" w:space="0" w:color="auto"/>
            <w:right w:val="none" w:sz="0" w:space="0" w:color="auto"/>
          </w:divBdr>
        </w:div>
        <w:div w:id="1515726015">
          <w:marLeft w:val="640"/>
          <w:marRight w:val="0"/>
          <w:marTop w:val="0"/>
          <w:marBottom w:val="0"/>
          <w:divBdr>
            <w:top w:val="none" w:sz="0" w:space="0" w:color="auto"/>
            <w:left w:val="none" w:sz="0" w:space="0" w:color="auto"/>
            <w:bottom w:val="none" w:sz="0" w:space="0" w:color="auto"/>
            <w:right w:val="none" w:sz="0" w:space="0" w:color="auto"/>
          </w:divBdr>
        </w:div>
        <w:div w:id="1986858540">
          <w:marLeft w:val="640"/>
          <w:marRight w:val="0"/>
          <w:marTop w:val="0"/>
          <w:marBottom w:val="0"/>
          <w:divBdr>
            <w:top w:val="none" w:sz="0" w:space="0" w:color="auto"/>
            <w:left w:val="none" w:sz="0" w:space="0" w:color="auto"/>
            <w:bottom w:val="none" w:sz="0" w:space="0" w:color="auto"/>
            <w:right w:val="none" w:sz="0" w:space="0" w:color="auto"/>
          </w:divBdr>
        </w:div>
        <w:div w:id="2127582922">
          <w:marLeft w:val="640"/>
          <w:marRight w:val="0"/>
          <w:marTop w:val="0"/>
          <w:marBottom w:val="0"/>
          <w:divBdr>
            <w:top w:val="none" w:sz="0" w:space="0" w:color="auto"/>
            <w:left w:val="none" w:sz="0" w:space="0" w:color="auto"/>
            <w:bottom w:val="none" w:sz="0" w:space="0" w:color="auto"/>
            <w:right w:val="none" w:sz="0" w:space="0" w:color="auto"/>
          </w:divBdr>
        </w:div>
      </w:divsChild>
    </w:div>
    <w:div w:id="777064929">
      <w:bodyDiv w:val="1"/>
      <w:marLeft w:val="0"/>
      <w:marRight w:val="0"/>
      <w:marTop w:val="0"/>
      <w:marBottom w:val="0"/>
      <w:divBdr>
        <w:top w:val="none" w:sz="0" w:space="0" w:color="auto"/>
        <w:left w:val="none" w:sz="0" w:space="0" w:color="auto"/>
        <w:bottom w:val="none" w:sz="0" w:space="0" w:color="auto"/>
        <w:right w:val="none" w:sz="0" w:space="0" w:color="auto"/>
      </w:divBdr>
      <w:divsChild>
        <w:div w:id="77794855">
          <w:marLeft w:val="640"/>
          <w:marRight w:val="0"/>
          <w:marTop w:val="0"/>
          <w:marBottom w:val="0"/>
          <w:divBdr>
            <w:top w:val="none" w:sz="0" w:space="0" w:color="auto"/>
            <w:left w:val="none" w:sz="0" w:space="0" w:color="auto"/>
            <w:bottom w:val="none" w:sz="0" w:space="0" w:color="auto"/>
            <w:right w:val="none" w:sz="0" w:space="0" w:color="auto"/>
          </w:divBdr>
        </w:div>
        <w:div w:id="192690444">
          <w:marLeft w:val="640"/>
          <w:marRight w:val="0"/>
          <w:marTop w:val="0"/>
          <w:marBottom w:val="0"/>
          <w:divBdr>
            <w:top w:val="none" w:sz="0" w:space="0" w:color="auto"/>
            <w:left w:val="none" w:sz="0" w:space="0" w:color="auto"/>
            <w:bottom w:val="none" w:sz="0" w:space="0" w:color="auto"/>
            <w:right w:val="none" w:sz="0" w:space="0" w:color="auto"/>
          </w:divBdr>
        </w:div>
        <w:div w:id="321474718">
          <w:marLeft w:val="640"/>
          <w:marRight w:val="0"/>
          <w:marTop w:val="0"/>
          <w:marBottom w:val="0"/>
          <w:divBdr>
            <w:top w:val="none" w:sz="0" w:space="0" w:color="auto"/>
            <w:left w:val="none" w:sz="0" w:space="0" w:color="auto"/>
            <w:bottom w:val="none" w:sz="0" w:space="0" w:color="auto"/>
            <w:right w:val="none" w:sz="0" w:space="0" w:color="auto"/>
          </w:divBdr>
        </w:div>
        <w:div w:id="480732582">
          <w:marLeft w:val="640"/>
          <w:marRight w:val="0"/>
          <w:marTop w:val="0"/>
          <w:marBottom w:val="0"/>
          <w:divBdr>
            <w:top w:val="none" w:sz="0" w:space="0" w:color="auto"/>
            <w:left w:val="none" w:sz="0" w:space="0" w:color="auto"/>
            <w:bottom w:val="none" w:sz="0" w:space="0" w:color="auto"/>
            <w:right w:val="none" w:sz="0" w:space="0" w:color="auto"/>
          </w:divBdr>
        </w:div>
        <w:div w:id="535167156">
          <w:marLeft w:val="640"/>
          <w:marRight w:val="0"/>
          <w:marTop w:val="0"/>
          <w:marBottom w:val="0"/>
          <w:divBdr>
            <w:top w:val="none" w:sz="0" w:space="0" w:color="auto"/>
            <w:left w:val="none" w:sz="0" w:space="0" w:color="auto"/>
            <w:bottom w:val="none" w:sz="0" w:space="0" w:color="auto"/>
            <w:right w:val="none" w:sz="0" w:space="0" w:color="auto"/>
          </w:divBdr>
        </w:div>
        <w:div w:id="536240269">
          <w:marLeft w:val="640"/>
          <w:marRight w:val="0"/>
          <w:marTop w:val="0"/>
          <w:marBottom w:val="0"/>
          <w:divBdr>
            <w:top w:val="none" w:sz="0" w:space="0" w:color="auto"/>
            <w:left w:val="none" w:sz="0" w:space="0" w:color="auto"/>
            <w:bottom w:val="none" w:sz="0" w:space="0" w:color="auto"/>
            <w:right w:val="none" w:sz="0" w:space="0" w:color="auto"/>
          </w:divBdr>
        </w:div>
        <w:div w:id="689912989">
          <w:marLeft w:val="640"/>
          <w:marRight w:val="0"/>
          <w:marTop w:val="0"/>
          <w:marBottom w:val="0"/>
          <w:divBdr>
            <w:top w:val="none" w:sz="0" w:space="0" w:color="auto"/>
            <w:left w:val="none" w:sz="0" w:space="0" w:color="auto"/>
            <w:bottom w:val="none" w:sz="0" w:space="0" w:color="auto"/>
            <w:right w:val="none" w:sz="0" w:space="0" w:color="auto"/>
          </w:divBdr>
        </w:div>
        <w:div w:id="729500109">
          <w:marLeft w:val="640"/>
          <w:marRight w:val="0"/>
          <w:marTop w:val="0"/>
          <w:marBottom w:val="0"/>
          <w:divBdr>
            <w:top w:val="none" w:sz="0" w:space="0" w:color="auto"/>
            <w:left w:val="none" w:sz="0" w:space="0" w:color="auto"/>
            <w:bottom w:val="none" w:sz="0" w:space="0" w:color="auto"/>
            <w:right w:val="none" w:sz="0" w:space="0" w:color="auto"/>
          </w:divBdr>
        </w:div>
        <w:div w:id="759369246">
          <w:marLeft w:val="640"/>
          <w:marRight w:val="0"/>
          <w:marTop w:val="0"/>
          <w:marBottom w:val="0"/>
          <w:divBdr>
            <w:top w:val="none" w:sz="0" w:space="0" w:color="auto"/>
            <w:left w:val="none" w:sz="0" w:space="0" w:color="auto"/>
            <w:bottom w:val="none" w:sz="0" w:space="0" w:color="auto"/>
            <w:right w:val="none" w:sz="0" w:space="0" w:color="auto"/>
          </w:divBdr>
        </w:div>
        <w:div w:id="806582225">
          <w:marLeft w:val="640"/>
          <w:marRight w:val="0"/>
          <w:marTop w:val="0"/>
          <w:marBottom w:val="0"/>
          <w:divBdr>
            <w:top w:val="none" w:sz="0" w:space="0" w:color="auto"/>
            <w:left w:val="none" w:sz="0" w:space="0" w:color="auto"/>
            <w:bottom w:val="none" w:sz="0" w:space="0" w:color="auto"/>
            <w:right w:val="none" w:sz="0" w:space="0" w:color="auto"/>
          </w:divBdr>
        </w:div>
        <w:div w:id="906067214">
          <w:marLeft w:val="640"/>
          <w:marRight w:val="0"/>
          <w:marTop w:val="0"/>
          <w:marBottom w:val="0"/>
          <w:divBdr>
            <w:top w:val="none" w:sz="0" w:space="0" w:color="auto"/>
            <w:left w:val="none" w:sz="0" w:space="0" w:color="auto"/>
            <w:bottom w:val="none" w:sz="0" w:space="0" w:color="auto"/>
            <w:right w:val="none" w:sz="0" w:space="0" w:color="auto"/>
          </w:divBdr>
        </w:div>
        <w:div w:id="962226457">
          <w:marLeft w:val="640"/>
          <w:marRight w:val="0"/>
          <w:marTop w:val="0"/>
          <w:marBottom w:val="0"/>
          <w:divBdr>
            <w:top w:val="none" w:sz="0" w:space="0" w:color="auto"/>
            <w:left w:val="none" w:sz="0" w:space="0" w:color="auto"/>
            <w:bottom w:val="none" w:sz="0" w:space="0" w:color="auto"/>
            <w:right w:val="none" w:sz="0" w:space="0" w:color="auto"/>
          </w:divBdr>
        </w:div>
        <w:div w:id="1116173134">
          <w:marLeft w:val="640"/>
          <w:marRight w:val="0"/>
          <w:marTop w:val="0"/>
          <w:marBottom w:val="0"/>
          <w:divBdr>
            <w:top w:val="none" w:sz="0" w:space="0" w:color="auto"/>
            <w:left w:val="none" w:sz="0" w:space="0" w:color="auto"/>
            <w:bottom w:val="none" w:sz="0" w:space="0" w:color="auto"/>
            <w:right w:val="none" w:sz="0" w:space="0" w:color="auto"/>
          </w:divBdr>
        </w:div>
        <w:div w:id="1334069222">
          <w:marLeft w:val="640"/>
          <w:marRight w:val="0"/>
          <w:marTop w:val="0"/>
          <w:marBottom w:val="0"/>
          <w:divBdr>
            <w:top w:val="none" w:sz="0" w:space="0" w:color="auto"/>
            <w:left w:val="none" w:sz="0" w:space="0" w:color="auto"/>
            <w:bottom w:val="none" w:sz="0" w:space="0" w:color="auto"/>
            <w:right w:val="none" w:sz="0" w:space="0" w:color="auto"/>
          </w:divBdr>
        </w:div>
        <w:div w:id="1448740775">
          <w:marLeft w:val="640"/>
          <w:marRight w:val="0"/>
          <w:marTop w:val="0"/>
          <w:marBottom w:val="0"/>
          <w:divBdr>
            <w:top w:val="none" w:sz="0" w:space="0" w:color="auto"/>
            <w:left w:val="none" w:sz="0" w:space="0" w:color="auto"/>
            <w:bottom w:val="none" w:sz="0" w:space="0" w:color="auto"/>
            <w:right w:val="none" w:sz="0" w:space="0" w:color="auto"/>
          </w:divBdr>
        </w:div>
        <w:div w:id="1474324445">
          <w:marLeft w:val="640"/>
          <w:marRight w:val="0"/>
          <w:marTop w:val="0"/>
          <w:marBottom w:val="0"/>
          <w:divBdr>
            <w:top w:val="none" w:sz="0" w:space="0" w:color="auto"/>
            <w:left w:val="none" w:sz="0" w:space="0" w:color="auto"/>
            <w:bottom w:val="none" w:sz="0" w:space="0" w:color="auto"/>
            <w:right w:val="none" w:sz="0" w:space="0" w:color="auto"/>
          </w:divBdr>
        </w:div>
        <w:div w:id="1518038206">
          <w:marLeft w:val="640"/>
          <w:marRight w:val="0"/>
          <w:marTop w:val="0"/>
          <w:marBottom w:val="0"/>
          <w:divBdr>
            <w:top w:val="none" w:sz="0" w:space="0" w:color="auto"/>
            <w:left w:val="none" w:sz="0" w:space="0" w:color="auto"/>
            <w:bottom w:val="none" w:sz="0" w:space="0" w:color="auto"/>
            <w:right w:val="none" w:sz="0" w:space="0" w:color="auto"/>
          </w:divBdr>
        </w:div>
        <w:div w:id="1551263556">
          <w:marLeft w:val="640"/>
          <w:marRight w:val="0"/>
          <w:marTop w:val="0"/>
          <w:marBottom w:val="0"/>
          <w:divBdr>
            <w:top w:val="none" w:sz="0" w:space="0" w:color="auto"/>
            <w:left w:val="none" w:sz="0" w:space="0" w:color="auto"/>
            <w:bottom w:val="none" w:sz="0" w:space="0" w:color="auto"/>
            <w:right w:val="none" w:sz="0" w:space="0" w:color="auto"/>
          </w:divBdr>
        </w:div>
        <w:div w:id="1681423474">
          <w:marLeft w:val="640"/>
          <w:marRight w:val="0"/>
          <w:marTop w:val="0"/>
          <w:marBottom w:val="0"/>
          <w:divBdr>
            <w:top w:val="none" w:sz="0" w:space="0" w:color="auto"/>
            <w:left w:val="none" w:sz="0" w:space="0" w:color="auto"/>
            <w:bottom w:val="none" w:sz="0" w:space="0" w:color="auto"/>
            <w:right w:val="none" w:sz="0" w:space="0" w:color="auto"/>
          </w:divBdr>
        </w:div>
        <w:div w:id="1779135469">
          <w:marLeft w:val="640"/>
          <w:marRight w:val="0"/>
          <w:marTop w:val="0"/>
          <w:marBottom w:val="0"/>
          <w:divBdr>
            <w:top w:val="none" w:sz="0" w:space="0" w:color="auto"/>
            <w:left w:val="none" w:sz="0" w:space="0" w:color="auto"/>
            <w:bottom w:val="none" w:sz="0" w:space="0" w:color="auto"/>
            <w:right w:val="none" w:sz="0" w:space="0" w:color="auto"/>
          </w:divBdr>
        </w:div>
        <w:div w:id="1903562615">
          <w:marLeft w:val="640"/>
          <w:marRight w:val="0"/>
          <w:marTop w:val="0"/>
          <w:marBottom w:val="0"/>
          <w:divBdr>
            <w:top w:val="none" w:sz="0" w:space="0" w:color="auto"/>
            <w:left w:val="none" w:sz="0" w:space="0" w:color="auto"/>
            <w:bottom w:val="none" w:sz="0" w:space="0" w:color="auto"/>
            <w:right w:val="none" w:sz="0" w:space="0" w:color="auto"/>
          </w:divBdr>
        </w:div>
        <w:div w:id="1988627498">
          <w:marLeft w:val="640"/>
          <w:marRight w:val="0"/>
          <w:marTop w:val="0"/>
          <w:marBottom w:val="0"/>
          <w:divBdr>
            <w:top w:val="none" w:sz="0" w:space="0" w:color="auto"/>
            <w:left w:val="none" w:sz="0" w:space="0" w:color="auto"/>
            <w:bottom w:val="none" w:sz="0" w:space="0" w:color="auto"/>
            <w:right w:val="none" w:sz="0" w:space="0" w:color="auto"/>
          </w:divBdr>
        </w:div>
        <w:div w:id="2011566029">
          <w:marLeft w:val="640"/>
          <w:marRight w:val="0"/>
          <w:marTop w:val="0"/>
          <w:marBottom w:val="0"/>
          <w:divBdr>
            <w:top w:val="none" w:sz="0" w:space="0" w:color="auto"/>
            <w:left w:val="none" w:sz="0" w:space="0" w:color="auto"/>
            <w:bottom w:val="none" w:sz="0" w:space="0" w:color="auto"/>
            <w:right w:val="none" w:sz="0" w:space="0" w:color="auto"/>
          </w:divBdr>
        </w:div>
        <w:div w:id="2017724704">
          <w:marLeft w:val="640"/>
          <w:marRight w:val="0"/>
          <w:marTop w:val="0"/>
          <w:marBottom w:val="0"/>
          <w:divBdr>
            <w:top w:val="none" w:sz="0" w:space="0" w:color="auto"/>
            <w:left w:val="none" w:sz="0" w:space="0" w:color="auto"/>
            <w:bottom w:val="none" w:sz="0" w:space="0" w:color="auto"/>
            <w:right w:val="none" w:sz="0" w:space="0" w:color="auto"/>
          </w:divBdr>
        </w:div>
      </w:divsChild>
    </w:div>
    <w:div w:id="787242701">
      <w:bodyDiv w:val="1"/>
      <w:marLeft w:val="0"/>
      <w:marRight w:val="0"/>
      <w:marTop w:val="0"/>
      <w:marBottom w:val="0"/>
      <w:divBdr>
        <w:top w:val="none" w:sz="0" w:space="0" w:color="auto"/>
        <w:left w:val="none" w:sz="0" w:space="0" w:color="auto"/>
        <w:bottom w:val="none" w:sz="0" w:space="0" w:color="auto"/>
        <w:right w:val="none" w:sz="0" w:space="0" w:color="auto"/>
      </w:divBdr>
      <w:divsChild>
        <w:div w:id="265426853">
          <w:marLeft w:val="640"/>
          <w:marRight w:val="0"/>
          <w:marTop w:val="0"/>
          <w:marBottom w:val="0"/>
          <w:divBdr>
            <w:top w:val="none" w:sz="0" w:space="0" w:color="auto"/>
            <w:left w:val="none" w:sz="0" w:space="0" w:color="auto"/>
            <w:bottom w:val="none" w:sz="0" w:space="0" w:color="auto"/>
            <w:right w:val="none" w:sz="0" w:space="0" w:color="auto"/>
          </w:divBdr>
        </w:div>
        <w:div w:id="1617174573">
          <w:marLeft w:val="640"/>
          <w:marRight w:val="0"/>
          <w:marTop w:val="0"/>
          <w:marBottom w:val="0"/>
          <w:divBdr>
            <w:top w:val="none" w:sz="0" w:space="0" w:color="auto"/>
            <w:left w:val="none" w:sz="0" w:space="0" w:color="auto"/>
            <w:bottom w:val="none" w:sz="0" w:space="0" w:color="auto"/>
            <w:right w:val="none" w:sz="0" w:space="0" w:color="auto"/>
          </w:divBdr>
        </w:div>
        <w:div w:id="1630210372">
          <w:marLeft w:val="640"/>
          <w:marRight w:val="0"/>
          <w:marTop w:val="0"/>
          <w:marBottom w:val="0"/>
          <w:divBdr>
            <w:top w:val="none" w:sz="0" w:space="0" w:color="auto"/>
            <w:left w:val="none" w:sz="0" w:space="0" w:color="auto"/>
            <w:bottom w:val="none" w:sz="0" w:space="0" w:color="auto"/>
            <w:right w:val="none" w:sz="0" w:space="0" w:color="auto"/>
          </w:divBdr>
        </w:div>
      </w:divsChild>
    </w:div>
    <w:div w:id="859320936">
      <w:bodyDiv w:val="1"/>
      <w:marLeft w:val="0"/>
      <w:marRight w:val="0"/>
      <w:marTop w:val="0"/>
      <w:marBottom w:val="0"/>
      <w:divBdr>
        <w:top w:val="none" w:sz="0" w:space="0" w:color="auto"/>
        <w:left w:val="none" w:sz="0" w:space="0" w:color="auto"/>
        <w:bottom w:val="none" w:sz="0" w:space="0" w:color="auto"/>
        <w:right w:val="none" w:sz="0" w:space="0" w:color="auto"/>
      </w:divBdr>
      <w:divsChild>
        <w:div w:id="56710111">
          <w:marLeft w:val="640"/>
          <w:marRight w:val="0"/>
          <w:marTop w:val="0"/>
          <w:marBottom w:val="0"/>
          <w:divBdr>
            <w:top w:val="none" w:sz="0" w:space="0" w:color="auto"/>
            <w:left w:val="none" w:sz="0" w:space="0" w:color="auto"/>
            <w:bottom w:val="none" w:sz="0" w:space="0" w:color="auto"/>
            <w:right w:val="none" w:sz="0" w:space="0" w:color="auto"/>
          </w:divBdr>
        </w:div>
        <w:div w:id="212927205">
          <w:marLeft w:val="640"/>
          <w:marRight w:val="0"/>
          <w:marTop w:val="0"/>
          <w:marBottom w:val="0"/>
          <w:divBdr>
            <w:top w:val="none" w:sz="0" w:space="0" w:color="auto"/>
            <w:left w:val="none" w:sz="0" w:space="0" w:color="auto"/>
            <w:bottom w:val="none" w:sz="0" w:space="0" w:color="auto"/>
            <w:right w:val="none" w:sz="0" w:space="0" w:color="auto"/>
          </w:divBdr>
        </w:div>
        <w:div w:id="321786472">
          <w:marLeft w:val="640"/>
          <w:marRight w:val="0"/>
          <w:marTop w:val="0"/>
          <w:marBottom w:val="0"/>
          <w:divBdr>
            <w:top w:val="none" w:sz="0" w:space="0" w:color="auto"/>
            <w:left w:val="none" w:sz="0" w:space="0" w:color="auto"/>
            <w:bottom w:val="none" w:sz="0" w:space="0" w:color="auto"/>
            <w:right w:val="none" w:sz="0" w:space="0" w:color="auto"/>
          </w:divBdr>
        </w:div>
        <w:div w:id="421876744">
          <w:marLeft w:val="640"/>
          <w:marRight w:val="0"/>
          <w:marTop w:val="0"/>
          <w:marBottom w:val="0"/>
          <w:divBdr>
            <w:top w:val="none" w:sz="0" w:space="0" w:color="auto"/>
            <w:left w:val="none" w:sz="0" w:space="0" w:color="auto"/>
            <w:bottom w:val="none" w:sz="0" w:space="0" w:color="auto"/>
            <w:right w:val="none" w:sz="0" w:space="0" w:color="auto"/>
          </w:divBdr>
        </w:div>
        <w:div w:id="463086411">
          <w:marLeft w:val="640"/>
          <w:marRight w:val="0"/>
          <w:marTop w:val="0"/>
          <w:marBottom w:val="0"/>
          <w:divBdr>
            <w:top w:val="none" w:sz="0" w:space="0" w:color="auto"/>
            <w:left w:val="none" w:sz="0" w:space="0" w:color="auto"/>
            <w:bottom w:val="none" w:sz="0" w:space="0" w:color="auto"/>
            <w:right w:val="none" w:sz="0" w:space="0" w:color="auto"/>
          </w:divBdr>
        </w:div>
        <w:div w:id="599027771">
          <w:marLeft w:val="640"/>
          <w:marRight w:val="0"/>
          <w:marTop w:val="0"/>
          <w:marBottom w:val="0"/>
          <w:divBdr>
            <w:top w:val="none" w:sz="0" w:space="0" w:color="auto"/>
            <w:left w:val="none" w:sz="0" w:space="0" w:color="auto"/>
            <w:bottom w:val="none" w:sz="0" w:space="0" w:color="auto"/>
            <w:right w:val="none" w:sz="0" w:space="0" w:color="auto"/>
          </w:divBdr>
        </w:div>
        <w:div w:id="664166076">
          <w:marLeft w:val="640"/>
          <w:marRight w:val="0"/>
          <w:marTop w:val="0"/>
          <w:marBottom w:val="0"/>
          <w:divBdr>
            <w:top w:val="none" w:sz="0" w:space="0" w:color="auto"/>
            <w:left w:val="none" w:sz="0" w:space="0" w:color="auto"/>
            <w:bottom w:val="none" w:sz="0" w:space="0" w:color="auto"/>
            <w:right w:val="none" w:sz="0" w:space="0" w:color="auto"/>
          </w:divBdr>
        </w:div>
        <w:div w:id="792754110">
          <w:marLeft w:val="640"/>
          <w:marRight w:val="0"/>
          <w:marTop w:val="0"/>
          <w:marBottom w:val="0"/>
          <w:divBdr>
            <w:top w:val="none" w:sz="0" w:space="0" w:color="auto"/>
            <w:left w:val="none" w:sz="0" w:space="0" w:color="auto"/>
            <w:bottom w:val="none" w:sz="0" w:space="0" w:color="auto"/>
            <w:right w:val="none" w:sz="0" w:space="0" w:color="auto"/>
          </w:divBdr>
        </w:div>
        <w:div w:id="1123229712">
          <w:marLeft w:val="640"/>
          <w:marRight w:val="0"/>
          <w:marTop w:val="0"/>
          <w:marBottom w:val="0"/>
          <w:divBdr>
            <w:top w:val="none" w:sz="0" w:space="0" w:color="auto"/>
            <w:left w:val="none" w:sz="0" w:space="0" w:color="auto"/>
            <w:bottom w:val="none" w:sz="0" w:space="0" w:color="auto"/>
            <w:right w:val="none" w:sz="0" w:space="0" w:color="auto"/>
          </w:divBdr>
        </w:div>
        <w:div w:id="1275744750">
          <w:marLeft w:val="640"/>
          <w:marRight w:val="0"/>
          <w:marTop w:val="0"/>
          <w:marBottom w:val="0"/>
          <w:divBdr>
            <w:top w:val="none" w:sz="0" w:space="0" w:color="auto"/>
            <w:left w:val="none" w:sz="0" w:space="0" w:color="auto"/>
            <w:bottom w:val="none" w:sz="0" w:space="0" w:color="auto"/>
            <w:right w:val="none" w:sz="0" w:space="0" w:color="auto"/>
          </w:divBdr>
        </w:div>
        <w:div w:id="1498809537">
          <w:marLeft w:val="640"/>
          <w:marRight w:val="0"/>
          <w:marTop w:val="0"/>
          <w:marBottom w:val="0"/>
          <w:divBdr>
            <w:top w:val="none" w:sz="0" w:space="0" w:color="auto"/>
            <w:left w:val="none" w:sz="0" w:space="0" w:color="auto"/>
            <w:bottom w:val="none" w:sz="0" w:space="0" w:color="auto"/>
            <w:right w:val="none" w:sz="0" w:space="0" w:color="auto"/>
          </w:divBdr>
        </w:div>
        <w:div w:id="1520897570">
          <w:marLeft w:val="640"/>
          <w:marRight w:val="0"/>
          <w:marTop w:val="0"/>
          <w:marBottom w:val="0"/>
          <w:divBdr>
            <w:top w:val="none" w:sz="0" w:space="0" w:color="auto"/>
            <w:left w:val="none" w:sz="0" w:space="0" w:color="auto"/>
            <w:bottom w:val="none" w:sz="0" w:space="0" w:color="auto"/>
            <w:right w:val="none" w:sz="0" w:space="0" w:color="auto"/>
          </w:divBdr>
        </w:div>
        <w:div w:id="1653869659">
          <w:marLeft w:val="640"/>
          <w:marRight w:val="0"/>
          <w:marTop w:val="0"/>
          <w:marBottom w:val="0"/>
          <w:divBdr>
            <w:top w:val="none" w:sz="0" w:space="0" w:color="auto"/>
            <w:left w:val="none" w:sz="0" w:space="0" w:color="auto"/>
            <w:bottom w:val="none" w:sz="0" w:space="0" w:color="auto"/>
            <w:right w:val="none" w:sz="0" w:space="0" w:color="auto"/>
          </w:divBdr>
        </w:div>
        <w:div w:id="1710301752">
          <w:marLeft w:val="640"/>
          <w:marRight w:val="0"/>
          <w:marTop w:val="0"/>
          <w:marBottom w:val="0"/>
          <w:divBdr>
            <w:top w:val="none" w:sz="0" w:space="0" w:color="auto"/>
            <w:left w:val="none" w:sz="0" w:space="0" w:color="auto"/>
            <w:bottom w:val="none" w:sz="0" w:space="0" w:color="auto"/>
            <w:right w:val="none" w:sz="0" w:space="0" w:color="auto"/>
          </w:divBdr>
        </w:div>
        <w:div w:id="1827016315">
          <w:marLeft w:val="640"/>
          <w:marRight w:val="0"/>
          <w:marTop w:val="0"/>
          <w:marBottom w:val="0"/>
          <w:divBdr>
            <w:top w:val="none" w:sz="0" w:space="0" w:color="auto"/>
            <w:left w:val="none" w:sz="0" w:space="0" w:color="auto"/>
            <w:bottom w:val="none" w:sz="0" w:space="0" w:color="auto"/>
            <w:right w:val="none" w:sz="0" w:space="0" w:color="auto"/>
          </w:divBdr>
        </w:div>
        <w:div w:id="2006087585">
          <w:marLeft w:val="640"/>
          <w:marRight w:val="0"/>
          <w:marTop w:val="0"/>
          <w:marBottom w:val="0"/>
          <w:divBdr>
            <w:top w:val="none" w:sz="0" w:space="0" w:color="auto"/>
            <w:left w:val="none" w:sz="0" w:space="0" w:color="auto"/>
            <w:bottom w:val="none" w:sz="0" w:space="0" w:color="auto"/>
            <w:right w:val="none" w:sz="0" w:space="0" w:color="auto"/>
          </w:divBdr>
        </w:div>
        <w:div w:id="2013096568">
          <w:marLeft w:val="640"/>
          <w:marRight w:val="0"/>
          <w:marTop w:val="0"/>
          <w:marBottom w:val="0"/>
          <w:divBdr>
            <w:top w:val="none" w:sz="0" w:space="0" w:color="auto"/>
            <w:left w:val="none" w:sz="0" w:space="0" w:color="auto"/>
            <w:bottom w:val="none" w:sz="0" w:space="0" w:color="auto"/>
            <w:right w:val="none" w:sz="0" w:space="0" w:color="auto"/>
          </w:divBdr>
        </w:div>
        <w:div w:id="2096171089">
          <w:marLeft w:val="640"/>
          <w:marRight w:val="0"/>
          <w:marTop w:val="0"/>
          <w:marBottom w:val="0"/>
          <w:divBdr>
            <w:top w:val="none" w:sz="0" w:space="0" w:color="auto"/>
            <w:left w:val="none" w:sz="0" w:space="0" w:color="auto"/>
            <w:bottom w:val="none" w:sz="0" w:space="0" w:color="auto"/>
            <w:right w:val="none" w:sz="0" w:space="0" w:color="auto"/>
          </w:divBdr>
        </w:div>
      </w:divsChild>
    </w:div>
    <w:div w:id="914433503">
      <w:bodyDiv w:val="1"/>
      <w:marLeft w:val="0"/>
      <w:marRight w:val="0"/>
      <w:marTop w:val="0"/>
      <w:marBottom w:val="0"/>
      <w:divBdr>
        <w:top w:val="none" w:sz="0" w:space="0" w:color="auto"/>
        <w:left w:val="none" w:sz="0" w:space="0" w:color="auto"/>
        <w:bottom w:val="none" w:sz="0" w:space="0" w:color="auto"/>
        <w:right w:val="none" w:sz="0" w:space="0" w:color="auto"/>
      </w:divBdr>
      <w:divsChild>
        <w:div w:id="59134102">
          <w:marLeft w:val="640"/>
          <w:marRight w:val="0"/>
          <w:marTop w:val="0"/>
          <w:marBottom w:val="0"/>
          <w:divBdr>
            <w:top w:val="none" w:sz="0" w:space="0" w:color="auto"/>
            <w:left w:val="none" w:sz="0" w:space="0" w:color="auto"/>
            <w:bottom w:val="none" w:sz="0" w:space="0" w:color="auto"/>
            <w:right w:val="none" w:sz="0" w:space="0" w:color="auto"/>
          </w:divBdr>
        </w:div>
        <w:div w:id="208032894">
          <w:marLeft w:val="640"/>
          <w:marRight w:val="0"/>
          <w:marTop w:val="0"/>
          <w:marBottom w:val="0"/>
          <w:divBdr>
            <w:top w:val="none" w:sz="0" w:space="0" w:color="auto"/>
            <w:left w:val="none" w:sz="0" w:space="0" w:color="auto"/>
            <w:bottom w:val="none" w:sz="0" w:space="0" w:color="auto"/>
            <w:right w:val="none" w:sz="0" w:space="0" w:color="auto"/>
          </w:divBdr>
        </w:div>
        <w:div w:id="223756189">
          <w:marLeft w:val="640"/>
          <w:marRight w:val="0"/>
          <w:marTop w:val="0"/>
          <w:marBottom w:val="0"/>
          <w:divBdr>
            <w:top w:val="none" w:sz="0" w:space="0" w:color="auto"/>
            <w:left w:val="none" w:sz="0" w:space="0" w:color="auto"/>
            <w:bottom w:val="none" w:sz="0" w:space="0" w:color="auto"/>
            <w:right w:val="none" w:sz="0" w:space="0" w:color="auto"/>
          </w:divBdr>
        </w:div>
        <w:div w:id="286665652">
          <w:marLeft w:val="640"/>
          <w:marRight w:val="0"/>
          <w:marTop w:val="0"/>
          <w:marBottom w:val="0"/>
          <w:divBdr>
            <w:top w:val="none" w:sz="0" w:space="0" w:color="auto"/>
            <w:left w:val="none" w:sz="0" w:space="0" w:color="auto"/>
            <w:bottom w:val="none" w:sz="0" w:space="0" w:color="auto"/>
            <w:right w:val="none" w:sz="0" w:space="0" w:color="auto"/>
          </w:divBdr>
        </w:div>
        <w:div w:id="309990482">
          <w:marLeft w:val="640"/>
          <w:marRight w:val="0"/>
          <w:marTop w:val="0"/>
          <w:marBottom w:val="0"/>
          <w:divBdr>
            <w:top w:val="none" w:sz="0" w:space="0" w:color="auto"/>
            <w:left w:val="none" w:sz="0" w:space="0" w:color="auto"/>
            <w:bottom w:val="none" w:sz="0" w:space="0" w:color="auto"/>
            <w:right w:val="none" w:sz="0" w:space="0" w:color="auto"/>
          </w:divBdr>
        </w:div>
        <w:div w:id="459031691">
          <w:marLeft w:val="640"/>
          <w:marRight w:val="0"/>
          <w:marTop w:val="0"/>
          <w:marBottom w:val="0"/>
          <w:divBdr>
            <w:top w:val="none" w:sz="0" w:space="0" w:color="auto"/>
            <w:left w:val="none" w:sz="0" w:space="0" w:color="auto"/>
            <w:bottom w:val="none" w:sz="0" w:space="0" w:color="auto"/>
            <w:right w:val="none" w:sz="0" w:space="0" w:color="auto"/>
          </w:divBdr>
        </w:div>
        <w:div w:id="462847025">
          <w:marLeft w:val="640"/>
          <w:marRight w:val="0"/>
          <w:marTop w:val="0"/>
          <w:marBottom w:val="0"/>
          <w:divBdr>
            <w:top w:val="none" w:sz="0" w:space="0" w:color="auto"/>
            <w:left w:val="none" w:sz="0" w:space="0" w:color="auto"/>
            <w:bottom w:val="none" w:sz="0" w:space="0" w:color="auto"/>
            <w:right w:val="none" w:sz="0" w:space="0" w:color="auto"/>
          </w:divBdr>
        </w:div>
        <w:div w:id="475726897">
          <w:marLeft w:val="640"/>
          <w:marRight w:val="0"/>
          <w:marTop w:val="0"/>
          <w:marBottom w:val="0"/>
          <w:divBdr>
            <w:top w:val="none" w:sz="0" w:space="0" w:color="auto"/>
            <w:left w:val="none" w:sz="0" w:space="0" w:color="auto"/>
            <w:bottom w:val="none" w:sz="0" w:space="0" w:color="auto"/>
            <w:right w:val="none" w:sz="0" w:space="0" w:color="auto"/>
          </w:divBdr>
        </w:div>
        <w:div w:id="626349659">
          <w:marLeft w:val="640"/>
          <w:marRight w:val="0"/>
          <w:marTop w:val="0"/>
          <w:marBottom w:val="0"/>
          <w:divBdr>
            <w:top w:val="none" w:sz="0" w:space="0" w:color="auto"/>
            <w:left w:val="none" w:sz="0" w:space="0" w:color="auto"/>
            <w:bottom w:val="none" w:sz="0" w:space="0" w:color="auto"/>
            <w:right w:val="none" w:sz="0" w:space="0" w:color="auto"/>
          </w:divBdr>
        </w:div>
        <w:div w:id="833372946">
          <w:marLeft w:val="640"/>
          <w:marRight w:val="0"/>
          <w:marTop w:val="0"/>
          <w:marBottom w:val="0"/>
          <w:divBdr>
            <w:top w:val="none" w:sz="0" w:space="0" w:color="auto"/>
            <w:left w:val="none" w:sz="0" w:space="0" w:color="auto"/>
            <w:bottom w:val="none" w:sz="0" w:space="0" w:color="auto"/>
            <w:right w:val="none" w:sz="0" w:space="0" w:color="auto"/>
          </w:divBdr>
        </w:div>
        <w:div w:id="920256972">
          <w:marLeft w:val="640"/>
          <w:marRight w:val="0"/>
          <w:marTop w:val="0"/>
          <w:marBottom w:val="0"/>
          <w:divBdr>
            <w:top w:val="none" w:sz="0" w:space="0" w:color="auto"/>
            <w:left w:val="none" w:sz="0" w:space="0" w:color="auto"/>
            <w:bottom w:val="none" w:sz="0" w:space="0" w:color="auto"/>
            <w:right w:val="none" w:sz="0" w:space="0" w:color="auto"/>
          </w:divBdr>
        </w:div>
        <w:div w:id="921140735">
          <w:marLeft w:val="640"/>
          <w:marRight w:val="0"/>
          <w:marTop w:val="0"/>
          <w:marBottom w:val="0"/>
          <w:divBdr>
            <w:top w:val="none" w:sz="0" w:space="0" w:color="auto"/>
            <w:left w:val="none" w:sz="0" w:space="0" w:color="auto"/>
            <w:bottom w:val="none" w:sz="0" w:space="0" w:color="auto"/>
            <w:right w:val="none" w:sz="0" w:space="0" w:color="auto"/>
          </w:divBdr>
        </w:div>
        <w:div w:id="1009605070">
          <w:marLeft w:val="640"/>
          <w:marRight w:val="0"/>
          <w:marTop w:val="0"/>
          <w:marBottom w:val="0"/>
          <w:divBdr>
            <w:top w:val="none" w:sz="0" w:space="0" w:color="auto"/>
            <w:left w:val="none" w:sz="0" w:space="0" w:color="auto"/>
            <w:bottom w:val="none" w:sz="0" w:space="0" w:color="auto"/>
            <w:right w:val="none" w:sz="0" w:space="0" w:color="auto"/>
          </w:divBdr>
        </w:div>
        <w:div w:id="1141191311">
          <w:marLeft w:val="640"/>
          <w:marRight w:val="0"/>
          <w:marTop w:val="0"/>
          <w:marBottom w:val="0"/>
          <w:divBdr>
            <w:top w:val="none" w:sz="0" w:space="0" w:color="auto"/>
            <w:left w:val="none" w:sz="0" w:space="0" w:color="auto"/>
            <w:bottom w:val="none" w:sz="0" w:space="0" w:color="auto"/>
            <w:right w:val="none" w:sz="0" w:space="0" w:color="auto"/>
          </w:divBdr>
        </w:div>
        <w:div w:id="1159810894">
          <w:marLeft w:val="640"/>
          <w:marRight w:val="0"/>
          <w:marTop w:val="0"/>
          <w:marBottom w:val="0"/>
          <w:divBdr>
            <w:top w:val="none" w:sz="0" w:space="0" w:color="auto"/>
            <w:left w:val="none" w:sz="0" w:space="0" w:color="auto"/>
            <w:bottom w:val="none" w:sz="0" w:space="0" w:color="auto"/>
            <w:right w:val="none" w:sz="0" w:space="0" w:color="auto"/>
          </w:divBdr>
        </w:div>
        <w:div w:id="1338651847">
          <w:marLeft w:val="640"/>
          <w:marRight w:val="0"/>
          <w:marTop w:val="0"/>
          <w:marBottom w:val="0"/>
          <w:divBdr>
            <w:top w:val="none" w:sz="0" w:space="0" w:color="auto"/>
            <w:left w:val="none" w:sz="0" w:space="0" w:color="auto"/>
            <w:bottom w:val="none" w:sz="0" w:space="0" w:color="auto"/>
            <w:right w:val="none" w:sz="0" w:space="0" w:color="auto"/>
          </w:divBdr>
        </w:div>
        <w:div w:id="1348674986">
          <w:marLeft w:val="640"/>
          <w:marRight w:val="0"/>
          <w:marTop w:val="0"/>
          <w:marBottom w:val="0"/>
          <w:divBdr>
            <w:top w:val="none" w:sz="0" w:space="0" w:color="auto"/>
            <w:left w:val="none" w:sz="0" w:space="0" w:color="auto"/>
            <w:bottom w:val="none" w:sz="0" w:space="0" w:color="auto"/>
            <w:right w:val="none" w:sz="0" w:space="0" w:color="auto"/>
          </w:divBdr>
        </w:div>
        <w:div w:id="1358577961">
          <w:marLeft w:val="640"/>
          <w:marRight w:val="0"/>
          <w:marTop w:val="0"/>
          <w:marBottom w:val="0"/>
          <w:divBdr>
            <w:top w:val="none" w:sz="0" w:space="0" w:color="auto"/>
            <w:left w:val="none" w:sz="0" w:space="0" w:color="auto"/>
            <w:bottom w:val="none" w:sz="0" w:space="0" w:color="auto"/>
            <w:right w:val="none" w:sz="0" w:space="0" w:color="auto"/>
          </w:divBdr>
        </w:div>
        <w:div w:id="1383485580">
          <w:marLeft w:val="640"/>
          <w:marRight w:val="0"/>
          <w:marTop w:val="0"/>
          <w:marBottom w:val="0"/>
          <w:divBdr>
            <w:top w:val="none" w:sz="0" w:space="0" w:color="auto"/>
            <w:left w:val="none" w:sz="0" w:space="0" w:color="auto"/>
            <w:bottom w:val="none" w:sz="0" w:space="0" w:color="auto"/>
            <w:right w:val="none" w:sz="0" w:space="0" w:color="auto"/>
          </w:divBdr>
        </w:div>
        <w:div w:id="1388063837">
          <w:marLeft w:val="640"/>
          <w:marRight w:val="0"/>
          <w:marTop w:val="0"/>
          <w:marBottom w:val="0"/>
          <w:divBdr>
            <w:top w:val="none" w:sz="0" w:space="0" w:color="auto"/>
            <w:left w:val="none" w:sz="0" w:space="0" w:color="auto"/>
            <w:bottom w:val="none" w:sz="0" w:space="0" w:color="auto"/>
            <w:right w:val="none" w:sz="0" w:space="0" w:color="auto"/>
          </w:divBdr>
        </w:div>
        <w:div w:id="1904098372">
          <w:marLeft w:val="640"/>
          <w:marRight w:val="0"/>
          <w:marTop w:val="0"/>
          <w:marBottom w:val="0"/>
          <w:divBdr>
            <w:top w:val="none" w:sz="0" w:space="0" w:color="auto"/>
            <w:left w:val="none" w:sz="0" w:space="0" w:color="auto"/>
            <w:bottom w:val="none" w:sz="0" w:space="0" w:color="auto"/>
            <w:right w:val="none" w:sz="0" w:space="0" w:color="auto"/>
          </w:divBdr>
        </w:div>
        <w:div w:id="2028602250">
          <w:marLeft w:val="640"/>
          <w:marRight w:val="0"/>
          <w:marTop w:val="0"/>
          <w:marBottom w:val="0"/>
          <w:divBdr>
            <w:top w:val="none" w:sz="0" w:space="0" w:color="auto"/>
            <w:left w:val="none" w:sz="0" w:space="0" w:color="auto"/>
            <w:bottom w:val="none" w:sz="0" w:space="0" w:color="auto"/>
            <w:right w:val="none" w:sz="0" w:space="0" w:color="auto"/>
          </w:divBdr>
        </w:div>
        <w:div w:id="2065986348">
          <w:marLeft w:val="640"/>
          <w:marRight w:val="0"/>
          <w:marTop w:val="0"/>
          <w:marBottom w:val="0"/>
          <w:divBdr>
            <w:top w:val="none" w:sz="0" w:space="0" w:color="auto"/>
            <w:left w:val="none" w:sz="0" w:space="0" w:color="auto"/>
            <w:bottom w:val="none" w:sz="0" w:space="0" w:color="auto"/>
            <w:right w:val="none" w:sz="0" w:space="0" w:color="auto"/>
          </w:divBdr>
        </w:div>
        <w:div w:id="2145006539">
          <w:marLeft w:val="640"/>
          <w:marRight w:val="0"/>
          <w:marTop w:val="0"/>
          <w:marBottom w:val="0"/>
          <w:divBdr>
            <w:top w:val="none" w:sz="0" w:space="0" w:color="auto"/>
            <w:left w:val="none" w:sz="0" w:space="0" w:color="auto"/>
            <w:bottom w:val="none" w:sz="0" w:space="0" w:color="auto"/>
            <w:right w:val="none" w:sz="0" w:space="0" w:color="auto"/>
          </w:divBdr>
        </w:div>
      </w:divsChild>
    </w:div>
    <w:div w:id="922572127">
      <w:bodyDiv w:val="1"/>
      <w:marLeft w:val="0"/>
      <w:marRight w:val="0"/>
      <w:marTop w:val="0"/>
      <w:marBottom w:val="0"/>
      <w:divBdr>
        <w:top w:val="none" w:sz="0" w:space="0" w:color="auto"/>
        <w:left w:val="none" w:sz="0" w:space="0" w:color="auto"/>
        <w:bottom w:val="none" w:sz="0" w:space="0" w:color="auto"/>
        <w:right w:val="none" w:sz="0" w:space="0" w:color="auto"/>
      </w:divBdr>
    </w:div>
    <w:div w:id="952788133">
      <w:bodyDiv w:val="1"/>
      <w:marLeft w:val="0"/>
      <w:marRight w:val="0"/>
      <w:marTop w:val="0"/>
      <w:marBottom w:val="0"/>
      <w:divBdr>
        <w:top w:val="none" w:sz="0" w:space="0" w:color="auto"/>
        <w:left w:val="none" w:sz="0" w:space="0" w:color="auto"/>
        <w:bottom w:val="none" w:sz="0" w:space="0" w:color="auto"/>
        <w:right w:val="none" w:sz="0" w:space="0" w:color="auto"/>
      </w:divBdr>
      <w:divsChild>
        <w:div w:id="1708248">
          <w:marLeft w:val="640"/>
          <w:marRight w:val="0"/>
          <w:marTop w:val="0"/>
          <w:marBottom w:val="0"/>
          <w:divBdr>
            <w:top w:val="none" w:sz="0" w:space="0" w:color="auto"/>
            <w:left w:val="none" w:sz="0" w:space="0" w:color="auto"/>
            <w:bottom w:val="none" w:sz="0" w:space="0" w:color="auto"/>
            <w:right w:val="none" w:sz="0" w:space="0" w:color="auto"/>
          </w:divBdr>
        </w:div>
        <w:div w:id="32270401">
          <w:marLeft w:val="640"/>
          <w:marRight w:val="0"/>
          <w:marTop w:val="0"/>
          <w:marBottom w:val="0"/>
          <w:divBdr>
            <w:top w:val="none" w:sz="0" w:space="0" w:color="auto"/>
            <w:left w:val="none" w:sz="0" w:space="0" w:color="auto"/>
            <w:bottom w:val="none" w:sz="0" w:space="0" w:color="auto"/>
            <w:right w:val="none" w:sz="0" w:space="0" w:color="auto"/>
          </w:divBdr>
        </w:div>
        <w:div w:id="45616468">
          <w:marLeft w:val="640"/>
          <w:marRight w:val="0"/>
          <w:marTop w:val="0"/>
          <w:marBottom w:val="0"/>
          <w:divBdr>
            <w:top w:val="none" w:sz="0" w:space="0" w:color="auto"/>
            <w:left w:val="none" w:sz="0" w:space="0" w:color="auto"/>
            <w:bottom w:val="none" w:sz="0" w:space="0" w:color="auto"/>
            <w:right w:val="none" w:sz="0" w:space="0" w:color="auto"/>
          </w:divBdr>
        </w:div>
        <w:div w:id="402028579">
          <w:marLeft w:val="640"/>
          <w:marRight w:val="0"/>
          <w:marTop w:val="0"/>
          <w:marBottom w:val="0"/>
          <w:divBdr>
            <w:top w:val="none" w:sz="0" w:space="0" w:color="auto"/>
            <w:left w:val="none" w:sz="0" w:space="0" w:color="auto"/>
            <w:bottom w:val="none" w:sz="0" w:space="0" w:color="auto"/>
            <w:right w:val="none" w:sz="0" w:space="0" w:color="auto"/>
          </w:divBdr>
        </w:div>
        <w:div w:id="471021774">
          <w:marLeft w:val="640"/>
          <w:marRight w:val="0"/>
          <w:marTop w:val="0"/>
          <w:marBottom w:val="0"/>
          <w:divBdr>
            <w:top w:val="none" w:sz="0" w:space="0" w:color="auto"/>
            <w:left w:val="none" w:sz="0" w:space="0" w:color="auto"/>
            <w:bottom w:val="none" w:sz="0" w:space="0" w:color="auto"/>
            <w:right w:val="none" w:sz="0" w:space="0" w:color="auto"/>
          </w:divBdr>
        </w:div>
        <w:div w:id="705443674">
          <w:marLeft w:val="640"/>
          <w:marRight w:val="0"/>
          <w:marTop w:val="0"/>
          <w:marBottom w:val="0"/>
          <w:divBdr>
            <w:top w:val="none" w:sz="0" w:space="0" w:color="auto"/>
            <w:left w:val="none" w:sz="0" w:space="0" w:color="auto"/>
            <w:bottom w:val="none" w:sz="0" w:space="0" w:color="auto"/>
            <w:right w:val="none" w:sz="0" w:space="0" w:color="auto"/>
          </w:divBdr>
        </w:div>
        <w:div w:id="732970632">
          <w:marLeft w:val="640"/>
          <w:marRight w:val="0"/>
          <w:marTop w:val="0"/>
          <w:marBottom w:val="0"/>
          <w:divBdr>
            <w:top w:val="none" w:sz="0" w:space="0" w:color="auto"/>
            <w:left w:val="none" w:sz="0" w:space="0" w:color="auto"/>
            <w:bottom w:val="none" w:sz="0" w:space="0" w:color="auto"/>
            <w:right w:val="none" w:sz="0" w:space="0" w:color="auto"/>
          </w:divBdr>
        </w:div>
        <w:div w:id="854346900">
          <w:marLeft w:val="640"/>
          <w:marRight w:val="0"/>
          <w:marTop w:val="0"/>
          <w:marBottom w:val="0"/>
          <w:divBdr>
            <w:top w:val="none" w:sz="0" w:space="0" w:color="auto"/>
            <w:left w:val="none" w:sz="0" w:space="0" w:color="auto"/>
            <w:bottom w:val="none" w:sz="0" w:space="0" w:color="auto"/>
            <w:right w:val="none" w:sz="0" w:space="0" w:color="auto"/>
          </w:divBdr>
        </w:div>
        <w:div w:id="869924890">
          <w:marLeft w:val="640"/>
          <w:marRight w:val="0"/>
          <w:marTop w:val="0"/>
          <w:marBottom w:val="0"/>
          <w:divBdr>
            <w:top w:val="none" w:sz="0" w:space="0" w:color="auto"/>
            <w:left w:val="none" w:sz="0" w:space="0" w:color="auto"/>
            <w:bottom w:val="none" w:sz="0" w:space="0" w:color="auto"/>
            <w:right w:val="none" w:sz="0" w:space="0" w:color="auto"/>
          </w:divBdr>
        </w:div>
        <w:div w:id="892692889">
          <w:marLeft w:val="640"/>
          <w:marRight w:val="0"/>
          <w:marTop w:val="0"/>
          <w:marBottom w:val="0"/>
          <w:divBdr>
            <w:top w:val="none" w:sz="0" w:space="0" w:color="auto"/>
            <w:left w:val="none" w:sz="0" w:space="0" w:color="auto"/>
            <w:bottom w:val="none" w:sz="0" w:space="0" w:color="auto"/>
            <w:right w:val="none" w:sz="0" w:space="0" w:color="auto"/>
          </w:divBdr>
        </w:div>
        <w:div w:id="1051347721">
          <w:marLeft w:val="640"/>
          <w:marRight w:val="0"/>
          <w:marTop w:val="0"/>
          <w:marBottom w:val="0"/>
          <w:divBdr>
            <w:top w:val="none" w:sz="0" w:space="0" w:color="auto"/>
            <w:left w:val="none" w:sz="0" w:space="0" w:color="auto"/>
            <w:bottom w:val="none" w:sz="0" w:space="0" w:color="auto"/>
            <w:right w:val="none" w:sz="0" w:space="0" w:color="auto"/>
          </w:divBdr>
        </w:div>
        <w:div w:id="1067991016">
          <w:marLeft w:val="640"/>
          <w:marRight w:val="0"/>
          <w:marTop w:val="0"/>
          <w:marBottom w:val="0"/>
          <w:divBdr>
            <w:top w:val="none" w:sz="0" w:space="0" w:color="auto"/>
            <w:left w:val="none" w:sz="0" w:space="0" w:color="auto"/>
            <w:bottom w:val="none" w:sz="0" w:space="0" w:color="auto"/>
            <w:right w:val="none" w:sz="0" w:space="0" w:color="auto"/>
          </w:divBdr>
        </w:div>
        <w:div w:id="1103575718">
          <w:marLeft w:val="640"/>
          <w:marRight w:val="0"/>
          <w:marTop w:val="0"/>
          <w:marBottom w:val="0"/>
          <w:divBdr>
            <w:top w:val="none" w:sz="0" w:space="0" w:color="auto"/>
            <w:left w:val="none" w:sz="0" w:space="0" w:color="auto"/>
            <w:bottom w:val="none" w:sz="0" w:space="0" w:color="auto"/>
            <w:right w:val="none" w:sz="0" w:space="0" w:color="auto"/>
          </w:divBdr>
        </w:div>
        <w:div w:id="1169953274">
          <w:marLeft w:val="640"/>
          <w:marRight w:val="0"/>
          <w:marTop w:val="0"/>
          <w:marBottom w:val="0"/>
          <w:divBdr>
            <w:top w:val="none" w:sz="0" w:space="0" w:color="auto"/>
            <w:left w:val="none" w:sz="0" w:space="0" w:color="auto"/>
            <w:bottom w:val="none" w:sz="0" w:space="0" w:color="auto"/>
            <w:right w:val="none" w:sz="0" w:space="0" w:color="auto"/>
          </w:divBdr>
        </w:div>
        <w:div w:id="1230995124">
          <w:marLeft w:val="640"/>
          <w:marRight w:val="0"/>
          <w:marTop w:val="0"/>
          <w:marBottom w:val="0"/>
          <w:divBdr>
            <w:top w:val="none" w:sz="0" w:space="0" w:color="auto"/>
            <w:left w:val="none" w:sz="0" w:space="0" w:color="auto"/>
            <w:bottom w:val="none" w:sz="0" w:space="0" w:color="auto"/>
            <w:right w:val="none" w:sz="0" w:space="0" w:color="auto"/>
          </w:divBdr>
        </w:div>
        <w:div w:id="1236934438">
          <w:marLeft w:val="640"/>
          <w:marRight w:val="0"/>
          <w:marTop w:val="0"/>
          <w:marBottom w:val="0"/>
          <w:divBdr>
            <w:top w:val="none" w:sz="0" w:space="0" w:color="auto"/>
            <w:left w:val="none" w:sz="0" w:space="0" w:color="auto"/>
            <w:bottom w:val="none" w:sz="0" w:space="0" w:color="auto"/>
            <w:right w:val="none" w:sz="0" w:space="0" w:color="auto"/>
          </w:divBdr>
        </w:div>
        <w:div w:id="1307515852">
          <w:marLeft w:val="640"/>
          <w:marRight w:val="0"/>
          <w:marTop w:val="0"/>
          <w:marBottom w:val="0"/>
          <w:divBdr>
            <w:top w:val="none" w:sz="0" w:space="0" w:color="auto"/>
            <w:left w:val="none" w:sz="0" w:space="0" w:color="auto"/>
            <w:bottom w:val="none" w:sz="0" w:space="0" w:color="auto"/>
            <w:right w:val="none" w:sz="0" w:space="0" w:color="auto"/>
          </w:divBdr>
        </w:div>
        <w:div w:id="1369067470">
          <w:marLeft w:val="640"/>
          <w:marRight w:val="0"/>
          <w:marTop w:val="0"/>
          <w:marBottom w:val="0"/>
          <w:divBdr>
            <w:top w:val="none" w:sz="0" w:space="0" w:color="auto"/>
            <w:left w:val="none" w:sz="0" w:space="0" w:color="auto"/>
            <w:bottom w:val="none" w:sz="0" w:space="0" w:color="auto"/>
            <w:right w:val="none" w:sz="0" w:space="0" w:color="auto"/>
          </w:divBdr>
        </w:div>
        <w:div w:id="1698457889">
          <w:marLeft w:val="640"/>
          <w:marRight w:val="0"/>
          <w:marTop w:val="0"/>
          <w:marBottom w:val="0"/>
          <w:divBdr>
            <w:top w:val="none" w:sz="0" w:space="0" w:color="auto"/>
            <w:left w:val="none" w:sz="0" w:space="0" w:color="auto"/>
            <w:bottom w:val="none" w:sz="0" w:space="0" w:color="auto"/>
            <w:right w:val="none" w:sz="0" w:space="0" w:color="auto"/>
          </w:divBdr>
        </w:div>
        <w:div w:id="1714232384">
          <w:marLeft w:val="640"/>
          <w:marRight w:val="0"/>
          <w:marTop w:val="0"/>
          <w:marBottom w:val="0"/>
          <w:divBdr>
            <w:top w:val="none" w:sz="0" w:space="0" w:color="auto"/>
            <w:left w:val="none" w:sz="0" w:space="0" w:color="auto"/>
            <w:bottom w:val="none" w:sz="0" w:space="0" w:color="auto"/>
            <w:right w:val="none" w:sz="0" w:space="0" w:color="auto"/>
          </w:divBdr>
        </w:div>
        <w:div w:id="1789465395">
          <w:marLeft w:val="640"/>
          <w:marRight w:val="0"/>
          <w:marTop w:val="0"/>
          <w:marBottom w:val="0"/>
          <w:divBdr>
            <w:top w:val="none" w:sz="0" w:space="0" w:color="auto"/>
            <w:left w:val="none" w:sz="0" w:space="0" w:color="auto"/>
            <w:bottom w:val="none" w:sz="0" w:space="0" w:color="auto"/>
            <w:right w:val="none" w:sz="0" w:space="0" w:color="auto"/>
          </w:divBdr>
        </w:div>
        <w:div w:id="1799955409">
          <w:marLeft w:val="640"/>
          <w:marRight w:val="0"/>
          <w:marTop w:val="0"/>
          <w:marBottom w:val="0"/>
          <w:divBdr>
            <w:top w:val="none" w:sz="0" w:space="0" w:color="auto"/>
            <w:left w:val="none" w:sz="0" w:space="0" w:color="auto"/>
            <w:bottom w:val="none" w:sz="0" w:space="0" w:color="auto"/>
            <w:right w:val="none" w:sz="0" w:space="0" w:color="auto"/>
          </w:divBdr>
        </w:div>
        <w:div w:id="1891571964">
          <w:marLeft w:val="640"/>
          <w:marRight w:val="0"/>
          <w:marTop w:val="0"/>
          <w:marBottom w:val="0"/>
          <w:divBdr>
            <w:top w:val="none" w:sz="0" w:space="0" w:color="auto"/>
            <w:left w:val="none" w:sz="0" w:space="0" w:color="auto"/>
            <w:bottom w:val="none" w:sz="0" w:space="0" w:color="auto"/>
            <w:right w:val="none" w:sz="0" w:space="0" w:color="auto"/>
          </w:divBdr>
        </w:div>
        <w:div w:id="1993636024">
          <w:marLeft w:val="640"/>
          <w:marRight w:val="0"/>
          <w:marTop w:val="0"/>
          <w:marBottom w:val="0"/>
          <w:divBdr>
            <w:top w:val="none" w:sz="0" w:space="0" w:color="auto"/>
            <w:left w:val="none" w:sz="0" w:space="0" w:color="auto"/>
            <w:bottom w:val="none" w:sz="0" w:space="0" w:color="auto"/>
            <w:right w:val="none" w:sz="0" w:space="0" w:color="auto"/>
          </w:divBdr>
        </w:div>
        <w:div w:id="2022513688">
          <w:marLeft w:val="640"/>
          <w:marRight w:val="0"/>
          <w:marTop w:val="0"/>
          <w:marBottom w:val="0"/>
          <w:divBdr>
            <w:top w:val="none" w:sz="0" w:space="0" w:color="auto"/>
            <w:left w:val="none" w:sz="0" w:space="0" w:color="auto"/>
            <w:bottom w:val="none" w:sz="0" w:space="0" w:color="auto"/>
            <w:right w:val="none" w:sz="0" w:space="0" w:color="auto"/>
          </w:divBdr>
        </w:div>
        <w:div w:id="2053534596">
          <w:marLeft w:val="640"/>
          <w:marRight w:val="0"/>
          <w:marTop w:val="0"/>
          <w:marBottom w:val="0"/>
          <w:divBdr>
            <w:top w:val="none" w:sz="0" w:space="0" w:color="auto"/>
            <w:left w:val="none" w:sz="0" w:space="0" w:color="auto"/>
            <w:bottom w:val="none" w:sz="0" w:space="0" w:color="auto"/>
            <w:right w:val="none" w:sz="0" w:space="0" w:color="auto"/>
          </w:divBdr>
        </w:div>
      </w:divsChild>
    </w:div>
    <w:div w:id="1006442891">
      <w:bodyDiv w:val="1"/>
      <w:marLeft w:val="0"/>
      <w:marRight w:val="0"/>
      <w:marTop w:val="0"/>
      <w:marBottom w:val="0"/>
      <w:divBdr>
        <w:top w:val="none" w:sz="0" w:space="0" w:color="auto"/>
        <w:left w:val="none" w:sz="0" w:space="0" w:color="auto"/>
        <w:bottom w:val="none" w:sz="0" w:space="0" w:color="auto"/>
        <w:right w:val="none" w:sz="0" w:space="0" w:color="auto"/>
      </w:divBdr>
      <w:divsChild>
        <w:div w:id="535433550">
          <w:marLeft w:val="640"/>
          <w:marRight w:val="0"/>
          <w:marTop w:val="0"/>
          <w:marBottom w:val="0"/>
          <w:divBdr>
            <w:top w:val="none" w:sz="0" w:space="0" w:color="auto"/>
            <w:left w:val="none" w:sz="0" w:space="0" w:color="auto"/>
            <w:bottom w:val="none" w:sz="0" w:space="0" w:color="auto"/>
            <w:right w:val="none" w:sz="0" w:space="0" w:color="auto"/>
          </w:divBdr>
        </w:div>
        <w:div w:id="724451429">
          <w:marLeft w:val="640"/>
          <w:marRight w:val="0"/>
          <w:marTop w:val="0"/>
          <w:marBottom w:val="0"/>
          <w:divBdr>
            <w:top w:val="none" w:sz="0" w:space="0" w:color="auto"/>
            <w:left w:val="none" w:sz="0" w:space="0" w:color="auto"/>
            <w:bottom w:val="none" w:sz="0" w:space="0" w:color="auto"/>
            <w:right w:val="none" w:sz="0" w:space="0" w:color="auto"/>
          </w:divBdr>
        </w:div>
        <w:div w:id="812992550">
          <w:marLeft w:val="640"/>
          <w:marRight w:val="0"/>
          <w:marTop w:val="0"/>
          <w:marBottom w:val="0"/>
          <w:divBdr>
            <w:top w:val="none" w:sz="0" w:space="0" w:color="auto"/>
            <w:left w:val="none" w:sz="0" w:space="0" w:color="auto"/>
            <w:bottom w:val="none" w:sz="0" w:space="0" w:color="auto"/>
            <w:right w:val="none" w:sz="0" w:space="0" w:color="auto"/>
          </w:divBdr>
        </w:div>
        <w:div w:id="1141726171">
          <w:marLeft w:val="640"/>
          <w:marRight w:val="0"/>
          <w:marTop w:val="0"/>
          <w:marBottom w:val="0"/>
          <w:divBdr>
            <w:top w:val="none" w:sz="0" w:space="0" w:color="auto"/>
            <w:left w:val="none" w:sz="0" w:space="0" w:color="auto"/>
            <w:bottom w:val="none" w:sz="0" w:space="0" w:color="auto"/>
            <w:right w:val="none" w:sz="0" w:space="0" w:color="auto"/>
          </w:divBdr>
        </w:div>
        <w:div w:id="1361935875">
          <w:marLeft w:val="640"/>
          <w:marRight w:val="0"/>
          <w:marTop w:val="0"/>
          <w:marBottom w:val="0"/>
          <w:divBdr>
            <w:top w:val="none" w:sz="0" w:space="0" w:color="auto"/>
            <w:left w:val="none" w:sz="0" w:space="0" w:color="auto"/>
            <w:bottom w:val="none" w:sz="0" w:space="0" w:color="auto"/>
            <w:right w:val="none" w:sz="0" w:space="0" w:color="auto"/>
          </w:divBdr>
        </w:div>
        <w:div w:id="1510019371">
          <w:marLeft w:val="640"/>
          <w:marRight w:val="0"/>
          <w:marTop w:val="0"/>
          <w:marBottom w:val="0"/>
          <w:divBdr>
            <w:top w:val="none" w:sz="0" w:space="0" w:color="auto"/>
            <w:left w:val="none" w:sz="0" w:space="0" w:color="auto"/>
            <w:bottom w:val="none" w:sz="0" w:space="0" w:color="auto"/>
            <w:right w:val="none" w:sz="0" w:space="0" w:color="auto"/>
          </w:divBdr>
        </w:div>
        <w:div w:id="1568030455">
          <w:marLeft w:val="640"/>
          <w:marRight w:val="0"/>
          <w:marTop w:val="0"/>
          <w:marBottom w:val="0"/>
          <w:divBdr>
            <w:top w:val="none" w:sz="0" w:space="0" w:color="auto"/>
            <w:left w:val="none" w:sz="0" w:space="0" w:color="auto"/>
            <w:bottom w:val="none" w:sz="0" w:space="0" w:color="auto"/>
            <w:right w:val="none" w:sz="0" w:space="0" w:color="auto"/>
          </w:divBdr>
        </w:div>
        <w:div w:id="1623878666">
          <w:marLeft w:val="640"/>
          <w:marRight w:val="0"/>
          <w:marTop w:val="0"/>
          <w:marBottom w:val="0"/>
          <w:divBdr>
            <w:top w:val="none" w:sz="0" w:space="0" w:color="auto"/>
            <w:left w:val="none" w:sz="0" w:space="0" w:color="auto"/>
            <w:bottom w:val="none" w:sz="0" w:space="0" w:color="auto"/>
            <w:right w:val="none" w:sz="0" w:space="0" w:color="auto"/>
          </w:divBdr>
        </w:div>
        <w:div w:id="1739740728">
          <w:marLeft w:val="640"/>
          <w:marRight w:val="0"/>
          <w:marTop w:val="0"/>
          <w:marBottom w:val="0"/>
          <w:divBdr>
            <w:top w:val="none" w:sz="0" w:space="0" w:color="auto"/>
            <w:left w:val="none" w:sz="0" w:space="0" w:color="auto"/>
            <w:bottom w:val="none" w:sz="0" w:space="0" w:color="auto"/>
            <w:right w:val="none" w:sz="0" w:space="0" w:color="auto"/>
          </w:divBdr>
        </w:div>
        <w:div w:id="1796096818">
          <w:marLeft w:val="640"/>
          <w:marRight w:val="0"/>
          <w:marTop w:val="0"/>
          <w:marBottom w:val="0"/>
          <w:divBdr>
            <w:top w:val="none" w:sz="0" w:space="0" w:color="auto"/>
            <w:left w:val="none" w:sz="0" w:space="0" w:color="auto"/>
            <w:bottom w:val="none" w:sz="0" w:space="0" w:color="auto"/>
            <w:right w:val="none" w:sz="0" w:space="0" w:color="auto"/>
          </w:divBdr>
        </w:div>
        <w:div w:id="1844471921">
          <w:marLeft w:val="640"/>
          <w:marRight w:val="0"/>
          <w:marTop w:val="0"/>
          <w:marBottom w:val="0"/>
          <w:divBdr>
            <w:top w:val="none" w:sz="0" w:space="0" w:color="auto"/>
            <w:left w:val="none" w:sz="0" w:space="0" w:color="auto"/>
            <w:bottom w:val="none" w:sz="0" w:space="0" w:color="auto"/>
            <w:right w:val="none" w:sz="0" w:space="0" w:color="auto"/>
          </w:divBdr>
        </w:div>
        <w:div w:id="1883706124">
          <w:marLeft w:val="640"/>
          <w:marRight w:val="0"/>
          <w:marTop w:val="0"/>
          <w:marBottom w:val="0"/>
          <w:divBdr>
            <w:top w:val="none" w:sz="0" w:space="0" w:color="auto"/>
            <w:left w:val="none" w:sz="0" w:space="0" w:color="auto"/>
            <w:bottom w:val="none" w:sz="0" w:space="0" w:color="auto"/>
            <w:right w:val="none" w:sz="0" w:space="0" w:color="auto"/>
          </w:divBdr>
        </w:div>
        <w:div w:id="1903523211">
          <w:marLeft w:val="640"/>
          <w:marRight w:val="0"/>
          <w:marTop w:val="0"/>
          <w:marBottom w:val="0"/>
          <w:divBdr>
            <w:top w:val="none" w:sz="0" w:space="0" w:color="auto"/>
            <w:left w:val="none" w:sz="0" w:space="0" w:color="auto"/>
            <w:bottom w:val="none" w:sz="0" w:space="0" w:color="auto"/>
            <w:right w:val="none" w:sz="0" w:space="0" w:color="auto"/>
          </w:divBdr>
        </w:div>
        <w:div w:id="1913738247">
          <w:marLeft w:val="640"/>
          <w:marRight w:val="0"/>
          <w:marTop w:val="0"/>
          <w:marBottom w:val="0"/>
          <w:divBdr>
            <w:top w:val="none" w:sz="0" w:space="0" w:color="auto"/>
            <w:left w:val="none" w:sz="0" w:space="0" w:color="auto"/>
            <w:bottom w:val="none" w:sz="0" w:space="0" w:color="auto"/>
            <w:right w:val="none" w:sz="0" w:space="0" w:color="auto"/>
          </w:divBdr>
        </w:div>
        <w:div w:id="1931542554">
          <w:marLeft w:val="640"/>
          <w:marRight w:val="0"/>
          <w:marTop w:val="0"/>
          <w:marBottom w:val="0"/>
          <w:divBdr>
            <w:top w:val="none" w:sz="0" w:space="0" w:color="auto"/>
            <w:left w:val="none" w:sz="0" w:space="0" w:color="auto"/>
            <w:bottom w:val="none" w:sz="0" w:space="0" w:color="auto"/>
            <w:right w:val="none" w:sz="0" w:space="0" w:color="auto"/>
          </w:divBdr>
        </w:div>
        <w:div w:id="2057659068">
          <w:marLeft w:val="640"/>
          <w:marRight w:val="0"/>
          <w:marTop w:val="0"/>
          <w:marBottom w:val="0"/>
          <w:divBdr>
            <w:top w:val="none" w:sz="0" w:space="0" w:color="auto"/>
            <w:left w:val="none" w:sz="0" w:space="0" w:color="auto"/>
            <w:bottom w:val="none" w:sz="0" w:space="0" w:color="auto"/>
            <w:right w:val="none" w:sz="0" w:space="0" w:color="auto"/>
          </w:divBdr>
        </w:div>
      </w:divsChild>
    </w:div>
    <w:div w:id="1020547402">
      <w:bodyDiv w:val="1"/>
      <w:marLeft w:val="0"/>
      <w:marRight w:val="0"/>
      <w:marTop w:val="0"/>
      <w:marBottom w:val="0"/>
      <w:divBdr>
        <w:top w:val="none" w:sz="0" w:space="0" w:color="auto"/>
        <w:left w:val="none" w:sz="0" w:space="0" w:color="auto"/>
        <w:bottom w:val="none" w:sz="0" w:space="0" w:color="auto"/>
        <w:right w:val="none" w:sz="0" w:space="0" w:color="auto"/>
      </w:divBdr>
    </w:div>
    <w:div w:id="1023750364">
      <w:bodyDiv w:val="1"/>
      <w:marLeft w:val="0"/>
      <w:marRight w:val="0"/>
      <w:marTop w:val="0"/>
      <w:marBottom w:val="0"/>
      <w:divBdr>
        <w:top w:val="none" w:sz="0" w:space="0" w:color="auto"/>
        <w:left w:val="none" w:sz="0" w:space="0" w:color="auto"/>
        <w:bottom w:val="none" w:sz="0" w:space="0" w:color="auto"/>
        <w:right w:val="none" w:sz="0" w:space="0" w:color="auto"/>
      </w:divBdr>
    </w:div>
    <w:div w:id="1141113234">
      <w:bodyDiv w:val="1"/>
      <w:marLeft w:val="0"/>
      <w:marRight w:val="0"/>
      <w:marTop w:val="0"/>
      <w:marBottom w:val="0"/>
      <w:divBdr>
        <w:top w:val="none" w:sz="0" w:space="0" w:color="auto"/>
        <w:left w:val="none" w:sz="0" w:space="0" w:color="auto"/>
        <w:bottom w:val="none" w:sz="0" w:space="0" w:color="auto"/>
        <w:right w:val="none" w:sz="0" w:space="0" w:color="auto"/>
      </w:divBdr>
      <w:divsChild>
        <w:div w:id="33043971">
          <w:marLeft w:val="640"/>
          <w:marRight w:val="0"/>
          <w:marTop w:val="0"/>
          <w:marBottom w:val="0"/>
          <w:divBdr>
            <w:top w:val="none" w:sz="0" w:space="0" w:color="auto"/>
            <w:left w:val="none" w:sz="0" w:space="0" w:color="auto"/>
            <w:bottom w:val="none" w:sz="0" w:space="0" w:color="auto"/>
            <w:right w:val="none" w:sz="0" w:space="0" w:color="auto"/>
          </w:divBdr>
        </w:div>
        <w:div w:id="77481561">
          <w:marLeft w:val="640"/>
          <w:marRight w:val="0"/>
          <w:marTop w:val="0"/>
          <w:marBottom w:val="0"/>
          <w:divBdr>
            <w:top w:val="none" w:sz="0" w:space="0" w:color="auto"/>
            <w:left w:val="none" w:sz="0" w:space="0" w:color="auto"/>
            <w:bottom w:val="none" w:sz="0" w:space="0" w:color="auto"/>
            <w:right w:val="none" w:sz="0" w:space="0" w:color="auto"/>
          </w:divBdr>
        </w:div>
        <w:div w:id="118647014">
          <w:marLeft w:val="640"/>
          <w:marRight w:val="0"/>
          <w:marTop w:val="0"/>
          <w:marBottom w:val="0"/>
          <w:divBdr>
            <w:top w:val="none" w:sz="0" w:space="0" w:color="auto"/>
            <w:left w:val="none" w:sz="0" w:space="0" w:color="auto"/>
            <w:bottom w:val="none" w:sz="0" w:space="0" w:color="auto"/>
            <w:right w:val="none" w:sz="0" w:space="0" w:color="auto"/>
          </w:divBdr>
        </w:div>
        <w:div w:id="245303989">
          <w:marLeft w:val="640"/>
          <w:marRight w:val="0"/>
          <w:marTop w:val="0"/>
          <w:marBottom w:val="0"/>
          <w:divBdr>
            <w:top w:val="none" w:sz="0" w:space="0" w:color="auto"/>
            <w:left w:val="none" w:sz="0" w:space="0" w:color="auto"/>
            <w:bottom w:val="none" w:sz="0" w:space="0" w:color="auto"/>
            <w:right w:val="none" w:sz="0" w:space="0" w:color="auto"/>
          </w:divBdr>
        </w:div>
        <w:div w:id="314721491">
          <w:marLeft w:val="640"/>
          <w:marRight w:val="0"/>
          <w:marTop w:val="0"/>
          <w:marBottom w:val="0"/>
          <w:divBdr>
            <w:top w:val="none" w:sz="0" w:space="0" w:color="auto"/>
            <w:left w:val="none" w:sz="0" w:space="0" w:color="auto"/>
            <w:bottom w:val="none" w:sz="0" w:space="0" w:color="auto"/>
            <w:right w:val="none" w:sz="0" w:space="0" w:color="auto"/>
          </w:divBdr>
        </w:div>
        <w:div w:id="328213470">
          <w:marLeft w:val="640"/>
          <w:marRight w:val="0"/>
          <w:marTop w:val="0"/>
          <w:marBottom w:val="0"/>
          <w:divBdr>
            <w:top w:val="none" w:sz="0" w:space="0" w:color="auto"/>
            <w:left w:val="none" w:sz="0" w:space="0" w:color="auto"/>
            <w:bottom w:val="none" w:sz="0" w:space="0" w:color="auto"/>
            <w:right w:val="none" w:sz="0" w:space="0" w:color="auto"/>
          </w:divBdr>
        </w:div>
        <w:div w:id="444269861">
          <w:marLeft w:val="640"/>
          <w:marRight w:val="0"/>
          <w:marTop w:val="0"/>
          <w:marBottom w:val="0"/>
          <w:divBdr>
            <w:top w:val="none" w:sz="0" w:space="0" w:color="auto"/>
            <w:left w:val="none" w:sz="0" w:space="0" w:color="auto"/>
            <w:bottom w:val="none" w:sz="0" w:space="0" w:color="auto"/>
            <w:right w:val="none" w:sz="0" w:space="0" w:color="auto"/>
          </w:divBdr>
        </w:div>
        <w:div w:id="556092381">
          <w:marLeft w:val="640"/>
          <w:marRight w:val="0"/>
          <w:marTop w:val="0"/>
          <w:marBottom w:val="0"/>
          <w:divBdr>
            <w:top w:val="none" w:sz="0" w:space="0" w:color="auto"/>
            <w:left w:val="none" w:sz="0" w:space="0" w:color="auto"/>
            <w:bottom w:val="none" w:sz="0" w:space="0" w:color="auto"/>
            <w:right w:val="none" w:sz="0" w:space="0" w:color="auto"/>
          </w:divBdr>
        </w:div>
        <w:div w:id="888808509">
          <w:marLeft w:val="640"/>
          <w:marRight w:val="0"/>
          <w:marTop w:val="0"/>
          <w:marBottom w:val="0"/>
          <w:divBdr>
            <w:top w:val="none" w:sz="0" w:space="0" w:color="auto"/>
            <w:left w:val="none" w:sz="0" w:space="0" w:color="auto"/>
            <w:bottom w:val="none" w:sz="0" w:space="0" w:color="auto"/>
            <w:right w:val="none" w:sz="0" w:space="0" w:color="auto"/>
          </w:divBdr>
        </w:div>
        <w:div w:id="929848352">
          <w:marLeft w:val="640"/>
          <w:marRight w:val="0"/>
          <w:marTop w:val="0"/>
          <w:marBottom w:val="0"/>
          <w:divBdr>
            <w:top w:val="none" w:sz="0" w:space="0" w:color="auto"/>
            <w:left w:val="none" w:sz="0" w:space="0" w:color="auto"/>
            <w:bottom w:val="none" w:sz="0" w:space="0" w:color="auto"/>
            <w:right w:val="none" w:sz="0" w:space="0" w:color="auto"/>
          </w:divBdr>
        </w:div>
        <w:div w:id="1010838676">
          <w:marLeft w:val="640"/>
          <w:marRight w:val="0"/>
          <w:marTop w:val="0"/>
          <w:marBottom w:val="0"/>
          <w:divBdr>
            <w:top w:val="none" w:sz="0" w:space="0" w:color="auto"/>
            <w:left w:val="none" w:sz="0" w:space="0" w:color="auto"/>
            <w:bottom w:val="none" w:sz="0" w:space="0" w:color="auto"/>
            <w:right w:val="none" w:sz="0" w:space="0" w:color="auto"/>
          </w:divBdr>
        </w:div>
        <w:div w:id="1271163763">
          <w:marLeft w:val="640"/>
          <w:marRight w:val="0"/>
          <w:marTop w:val="0"/>
          <w:marBottom w:val="0"/>
          <w:divBdr>
            <w:top w:val="none" w:sz="0" w:space="0" w:color="auto"/>
            <w:left w:val="none" w:sz="0" w:space="0" w:color="auto"/>
            <w:bottom w:val="none" w:sz="0" w:space="0" w:color="auto"/>
            <w:right w:val="none" w:sz="0" w:space="0" w:color="auto"/>
          </w:divBdr>
        </w:div>
        <w:div w:id="1310213120">
          <w:marLeft w:val="640"/>
          <w:marRight w:val="0"/>
          <w:marTop w:val="0"/>
          <w:marBottom w:val="0"/>
          <w:divBdr>
            <w:top w:val="none" w:sz="0" w:space="0" w:color="auto"/>
            <w:left w:val="none" w:sz="0" w:space="0" w:color="auto"/>
            <w:bottom w:val="none" w:sz="0" w:space="0" w:color="auto"/>
            <w:right w:val="none" w:sz="0" w:space="0" w:color="auto"/>
          </w:divBdr>
        </w:div>
        <w:div w:id="1332685903">
          <w:marLeft w:val="640"/>
          <w:marRight w:val="0"/>
          <w:marTop w:val="0"/>
          <w:marBottom w:val="0"/>
          <w:divBdr>
            <w:top w:val="none" w:sz="0" w:space="0" w:color="auto"/>
            <w:left w:val="none" w:sz="0" w:space="0" w:color="auto"/>
            <w:bottom w:val="none" w:sz="0" w:space="0" w:color="auto"/>
            <w:right w:val="none" w:sz="0" w:space="0" w:color="auto"/>
          </w:divBdr>
        </w:div>
        <w:div w:id="1370687155">
          <w:marLeft w:val="640"/>
          <w:marRight w:val="0"/>
          <w:marTop w:val="0"/>
          <w:marBottom w:val="0"/>
          <w:divBdr>
            <w:top w:val="none" w:sz="0" w:space="0" w:color="auto"/>
            <w:left w:val="none" w:sz="0" w:space="0" w:color="auto"/>
            <w:bottom w:val="none" w:sz="0" w:space="0" w:color="auto"/>
            <w:right w:val="none" w:sz="0" w:space="0" w:color="auto"/>
          </w:divBdr>
        </w:div>
        <w:div w:id="1423599877">
          <w:marLeft w:val="640"/>
          <w:marRight w:val="0"/>
          <w:marTop w:val="0"/>
          <w:marBottom w:val="0"/>
          <w:divBdr>
            <w:top w:val="none" w:sz="0" w:space="0" w:color="auto"/>
            <w:left w:val="none" w:sz="0" w:space="0" w:color="auto"/>
            <w:bottom w:val="none" w:sz="0" w:space="0" w:color="auto"/>
            <w:right w:val="none" w:sz="0" w:space="0" w:color="auto"/>
          </w:divBdr>
        </w:div>
        <w:div w:id="1605189654">
          <w:marLeft w:val="640"/>
          <w:marRight w:val="0"/>
          <w:marTop w:val="0"/>
          <w:marBottom w:val="0"/>
          <w:divBdr>
            <w:top w:val="none" w:sz="0" w:space="0" w:color="auto"/>
            <w:left w:val="none" w:sz="0" w:space="0" w:color="auto"/>
            <w:bottom w:val="none" w:sz="0" w:space="0" w:color="auto"/>
            <w:right w:val="none" w:sz="0" w:space="0" w:color="auto"/>
          </w:divBdr>
        </w:div>
        <w:div w:id="1620918110">
          <w:marLeft w:val="640"/>
          <w:marRight w:val="0"/>
          <w:marTop w:val="0"/>
          <w:marBottom w:val="0"/>
          <w:divBdr>
            <w:top w:val="none" w:sz="0" w:space="0" w:color="auto"/>
            <w:left w:val="none" w:sz="0" w:space="0" w:color="auto"/>
            <w:bottom w:val="none" w:sz="0" w:space="0" w:color="auto"/>
            <w:right w:val="none" w:sz="0" w:space="0" w:color="auto"/>
          </w:divBdr>
        </w:div>
        <w:div w:id="1627082164">
          <w:marLeft w:val="640"/>
          <w:marRight w:val="0"/>
          <w:marTop w:val="0"/>
          <w:marBottom w:val="0"/>
          <w:divBdr>
            <w:top w:val="none" w:sz="0" w:space="0" w:color="auto"/>
            <w:left w:val="none" w:sz="0" w:space="0" w:color="auto"/>
            <w:bottom w:val="none" w:sz="0" w:space="0" w:color="auto"/>
            <w:right w:val="none" w:sz="0" w:space="0" w:color="auto"/>
          </w:divBdr>
        </w:div>
        <w:div w:id="1684282135">
          <w:marLeft w:val="640"/>
          <w:marRight w:val="0"/>
          <w:marTop w:val="0"/>
          <w:marBottom w:val="0"/>
          <w:divBdr>
            <w:top w:val="none" w:sz="0" w:space="0" w:color="auto"/>
            <w:left w:val="none" w:sz="0" w:space="0" w:color="auto"/>
            <w:bottom w:val="none" w:sz="0" w:space="0" w:color="auto"/>
            <w:right w:val="none" w:sz="0" w:space="0" w:color="auto"/>
          </w:divBdr>
        </w:div>
        <w:div w:id="1749618342">
          <w:marLeft w:val="640"/>
          <w:marRight w:val="0"/>
          <w:marTop w:val="0"/>
          <w:marBottom w:val="0"/>
          <w:divBdr>
            <w:top w:val="none" w:sz="0" w:space="0" w:color="auto"/>
            <w:left w:val="none" w:sz="0" w:space="0" w:color="auto"/>
            <w:bottom w:val="none" w:sz="0" w:space="0" w:color="auto"/>
            <w:right w:val="none" w:sz="0" w:space="0" w:color="auto"/>
          </w:divBdr>
        </w:div>
        <w:div w:id="1840193354">
          <w:marLeft w:val="640"/>
          <w:marRight w:val="0"/>
          <w:marTop w:val="0"/>
          <w:marBottom w:val="0"/>
          <w:divBdr>
            <w:top w:val="none" w:sz="0" w:space="0" w:color="auto"/>
            <w:left w:val="none" w:sz="0" w:space="0" w:color="auto"/>
            <w:bottom w:val="none" w:sz="0" w:space="0" w:color="auto"/>
            <w:right w:val="none" w:sz="0" w:space="0" w:color="auto"/>
          </w:divBdr>
        </w:div>
        <w:div w:id="1897426593">
          <w:marLeft w:val="640"/>
          <w:marRight w:val="0"/>
          <w:marTop w:val="0"/>
          <w:marBottom w:val="0"/>
          <w:divBdr>
            <w:top w:val="none" w:sz="0" w:space="0" w:color="auto"/>
            <w:left w:val="none" w:sz="0" w:space="0" w:color="auto"/>
            <w:bottom w:val="none" w:sz="0" w:space="0" w:color="auto"/>
            <w:right w:val="none" w:sz="0" w:space="0" w:color="auto"/>
          </w:divBdr>
        </w:div>
      </w:divsChild>
    </w:div>
    <w:div w:id="1193494019">
      <w:bodyDiv w:val="1"/>
      <w:marLeft w:val="0"/>
      <w:marRight w:val="0"/>
      <w:marTop w:val="0"/>
      <w:marBottom w:val="0"/>
      <w:divBdr>
        <w:top w:val="none" w:sz="0" w:space="0" w:color="auto"/>
        <w:left w:val="none" w:sz="0" w:space="0" w:color="auto"/>
        <w:bottom w:val="none" w:sz="0" w:space="0" w:color="auto"/>
        <w:right w:val="none" w:sz="0" w:space="0" w:color="auto"/>
      </w:divBdr>
      <w:divsChild>
        <w:div w:id="21323658">
          <w:marLeft w:val="640"/>
          <w:marRight w:val="0"/>
          <w:marTop w:val="0"/>
          <w:marBottom w:val="0"/>
          <w:divBdr>
            <w:top w:val="none" w:sz="0" w:space="0" w:color="auto"/>
            <w:left w:val="none" w:sz="0" w:space="0" w:color="auto"/>
            <w:bottom w:val="none" w:sz="0" w:space="0" w:color="auto"/>
            <w:right w:val="none" w:sz="0" w:space="0" w:color="auto"/>
          </w:divBdr>
        </w:div>
        <w:div w:id="82728913">
          <w:marLeft w:val="640"/>
          <w:marRight w:val="0"/>
          <w:marTop w:val="0"/>
          <w:marBottom w:val="0"/>
          <w:divBdr>
            <w:top w:val="none" w:sz="0" w:space="0" w:color="auto"/>
            <w:left w:val="none" w:sz="0" w:space="0" w:color="auto"/>
            <w:bottom w:val="none" w:sz="0" w:space="0" w:color="auto"/>
            <w:right w:val="none" w:sz="0" w:space="0" w:color="auto"/>
          </w:divBdr>
        </w:div>
        <w:div w:id="366104549">
          <w:marLeft w:val="640"/>
          <w:marRight w:val="0"/>
          <w:marTop w:val="0"/>
          <w:marBottom w:val="0"/>
          <w:divBdr>
            <w:top w:val="none" w:sz="0" w:space="0" w:color="auto"/>
            <w:left w:val="none" w:sz="0" w:space="0" w:color="auto"/>
            <w:bottom w:val="none" w:sz="0" w:space="0" w:color="auto"/>
            <w:right w:val="none" w:sz="0" w:space="0" w:color="auto"/>
          </w:divBdr>
        </w:div>
        <w:div w:id="375740606">
          <w:marLeft w:val="640"/>
          <w:marRight w:val="0"/>
          <w:marTop w:val="0"/>
          <w:marBottom w:val="0"/>
          <w:divBdr>
            <w:top w:val="none" w:sz="0" w:space="0" w:color="auto"/>
            <w:left w:val="none" w:sz="0" w:space="0" w:color="auto"/>
            <w:bottom w:val="none" w:sz="0" w:space="0" w:color="auto"/>
            <w:right w:val="none" w:sz="0" w:space="0" w:color="auto"/>
          </w:divBdr>
        </w:div>
        <w:div w:id="399253581">
          <w:marLeft w:val="640"/>
          <w:marRight w:val="0"/>
          <w:marTop w:val="0"/>
          <w:marBottom w:val="0"/>
          <w:divBdr>
            <w:top w:val="none" w:sz="0" w:space="0" w:color="auto"/>
            <w:left w:val="none" w:sz="0" w:space="0" w:color="auto"/>
            <w:bottom w:val="none" w:sz="0" w:space="0" w:color="auto"/>
            <w:right w:val="none" w:sz="0" w:space="0" w:color="auto"/>
          </w:divBdr>
        </w:div>
        <w:div w:id="405996361">
          <w:marLeft w:val="640"/>
          <w:marRight w:val="0"/>
          <w:marTop w:val="0"/>
          <w:marBottom w:val="0"/>
          <w:divBdr>
            <w:top w:val="none" w:sz="0" w:space="0" w:color="auto"/>
            <w:left w:val="none" w:sz="0" w:space="0" w:color="auto"/>
            <w:bottom w:val="none" w:sz="0" w:space="0" w:color="auto"/>
            <w:right w:val="none" w:sz="0" w:space="0" w:color="auto"/>
          </w:divBdr>
        </w:div>
        <w:div w:id="428157282">
          <w:marLeft w:val="640"/>
          <w:marRight w:val="0"/>
          <w:marTop w:val="0"/>
          <w:marBottom w:val="0"/>
          <w:divBdr>
            <w:top w:val="none" w:sz="0" w:space="0" w:color="auto"/>
            <w:left w:val="none" w:sz="0" w:space="0" w:color="auto"/>
            <w:bottom w:val="none" w:sz="0" w:space="0" w:color="auto"/>
            <w:right w:val="none" w:sz="0" w:space="0" w:color="auto"/>
          </w:divBdr>
        </w:div>
        <w:div w:id="441464191">
          <w:marLeft w:val="640"/>
          <w:marRight w:val="0"/>
          <w:marTop w:val="0"/>
          <w:marBottom w:val="0"/>
          <w:divBdr>
            <w:top w:val="none" w:sz="0" w:space="0" w:color="auto"/>
            <w:left w:val="none" w:sz="0" w:space="0" w:color="auto"/>
            <w:bottom w:val="none" w:sz="0" w:space="0" w:color="auto"/>
            <w:right w:val="none" w:sz="0" w:space="0" w:color="auto"/>
          </w:divBdr>
        </w:div>
        <w:div w:id="467749279">
          <w:marLeft w:val="640"/>
          <w:marRight w:val="0"/>
          <w:marTop w:val="0"/>
          <w:marBottom w:val="0"/>
          <w:divBdr>
            <w:top w:val="none" w:sz="0" w:space="0" w:color="auto"/>
            <w:left w:val="none" w:sz="0" w:space="0" w:color="auto"/>
            <w:bottom w:val="none" w:sz="0" w:space="0" w:color="auto"/>
            <w:right w:val="none" w:sz="0" w:space="0" w:color="auto"/>
          </w:divBdr>
        </w:div>
        <w:div w:id="470174022">
          <w:marLeft w:val="640"/>
          <w:marRight w:val="0"/>
          <w:marTop w:val="0"/>
          <w:marBottom w:val="0"/>
          <w:divBdr>
            <w:top w:val="none" w:sz="0" w:space="0" w:color="auto"/>
            <w:left w:val="none" w:sz="0" w:space="0" w:color="auto"/>
            <w:bottom w:val="none" w:sz="0" w:space="0" w:color="auto"/>
            <w:right w:val="none" w:sz="0" w:space="0" w:color="auto"/>
          </w:divBdr>
        </w:div>
        <w:div w:id="569659835">
          <w:marLeft w:val="640"/>
          <w:marRight w:val="0"/>
          <w:marTop w:val="0"/>
          <w:marBottom w:val="0"/>
          <w:divBdr>
            <w:top w:val="none" w:sz="0" w:space="0" w:color="auto"/>
            <w:left w:val="none" w:sz="0" w:space="0" w:color="auto"/>
            <w:bottom w:val="none" w:sz="0" w:space="0" w:color="auto"/>
            <w:right w:val="none" w:sz="0" w:space="0" w:color="auto"/>
          </w:divBdr>
        </w:div>
        <w:div w:id="899101042">
          <w:marLeft w:val="640"/>
          <w:marRight w:val="0"/>
          <w:marTop w:val="0"/>
          <w:marBottom w:val="0"/>
          <w:divBdr>
            <w:top w:val="none" w:sz="0" w:space="0" w:color="auto"/>
            <w:left w:val="none" w:sz="0" w:space="0" w:color="auto"/>
            <w:bottom w:val="none" w:sz="0" w:space="0" w:color="auto"/>
            <w:right w:val="none" w:sz="0" w:space="0" w:color="auto"/>
          </w:divBdr>
        </w:div>
        <w:div w:id="925306974">
          <w:marLeft w:val="640"/>
          <w:marRight w:val="0"/>
          <w:marTop w:val="0"/>
          <w:marBottom w:val="0"/>
          <w:divBdr>
            <w:top w:val="none" w:sz="0" w:space="0" w:color="auto"/>
            <w:left w:val="none" w:sz="0" w:space="0" w:color="auto"/>
            <w:bottom w:val="none" w:sz="0" w:space="0" w:color="auto"/>
            <w:right w:val="none" w:sz="0" w:space="0" w:color="auto"/>
          </w:divBdr>
        </w:div>
        <w:div w:id="996305165">
          <w:marLeft w:val="640"/>
          <w:marRight w:val="0"/>
          <w:marTop w:val="0"/>
          <w:marBottom w:val="0"/>
          <w:divBdr>
            <w:top w:val="none" w:sz="0" w:space="0" w:color="auto"/>
            <w:left w:val="none" w:sz="0" w:space="0" w:color="auto"/>
            <w:bottom w:val="none" w:sz="0" w:space="0" w:color="auto"/>
            <w:right w:val="none" w:sz="0" w:space="0" w:color="auto"/>
          </w:divBdr>
        </w:div>
        <w:div w:id="1205871660">
          <w:marLeft w:val="640"/>
          <w:marRight w:val="0"/>
          <w:marTop w:val="0"/>
          <w:marBottom w:val="0"/>
          <w:divBdr>
            <w:top w:val="none" w:sz="0" w:space="0" w:color="auto"/>
            <w:left w:val="none" w:sz="0" w:space="0" w:color="auto"/>
            <w:bottom w:val="none" w:sz="0" w:space="0" w:color="auto"/>
            <w:right w:val="none" w:sz="0" w:space="0" w:color="auto"/>
          </w:divBdr>
        </w:div>
        <w:div w:id="1243225740">
          <w:marLeft w:val="640"/>
          <w:marRight w:val="0"/>
          <w:marTop w:val="0"/>
          <w:marBottom w:val="0"/>
          <w:divBdr>
            <w:top w:val="none" w:sz="0" w:space="0" w:color="auto"/>
            <w:left w:val="none" w:sz="0" w:space="0" w:color="auto"/>
            <w:bottom w:val="none" w:sz="0" w:space="0" w:color="auto"/>
            <w:right w:val="none" w:sz="0" w:space="0" w:color="auto"/>
          </w:divBdr>
        </w:div>
        <w:div w:id="1253590752">
          <w:marLeft w:val="640"/>
          <w:marRight w:val="0"/>
          <w:marTop w:val="0"/>
          <w:marBottom w:val="0"/>
          <w:divBdr>
            <w:top w:val="none" w:sz="0" w:space="0" w:color="auto"/>
            <w:left w:val="none" w:sz="0" w:space="0" w:color="auto"/>
            <w:bottom w:val="none" w:sz="0" w:space="0" w:color="auto"/>
            <w:right w:val="none" w:sz="0" w:space="0" w:color="auto"/>
          </w:divBdr>
        </w:div>
        <w:div w:id="1428769469">
          <w:marLeft w:val="640"/>
          <w:marRight w:val="0"/>
          <w:marTop w:val="0"/>
          <w:marBottom w:val="0"/>
          <w:divBdr>
            <w:top w:val="none" w:sz="0" w:space="0" w:color="auto"/>
            <w:left w:val="none" w:sz="0" w:space="0" w:color="auto"/>
            <w:bottom w:val="none" w:sz="0" w:space="0" w:color="auto"/>
            <w:right w:val="none" w:sz="0" w:space="0" w:color="auto"/>
          </w:divBdr>
        </w:div>
        <w:div w:id="1608152404">
          <w:marLeft w:val="640"/>
          <w:marRight w:val="0"/>
          <w:marTop w:val="0"/>
          <w:marBottom w:val="0"/>
          <w:divBdr>
            <w:top w:val="none" w:sz="0" w:space="0" w:color="auto"/>
            <w:left w:val="none" w:sz="0" w:space="0" w:color="auto"/>
            <w:bottom w:val="none" w:sz="0" w:space="0" w:color="auto"/>
            <w:right w:val="none" w:sz="0" w:space="0" w:color="auto"/>
          </w:divBdr>
        </w:div>
        <w:div w:id="1782383156">
          <w:marLeft w:val="640"/>
          <w:marRight w:val="0"/>
          <w:marTop w:val="0"/>
          <w:marBottom w:val="0"/>
          <w:divBdr>
            <w:top w:val="none" w:sz="0" w:space="0" w:color="auto"/>
            <w:left w:val="none" w:sz="0" w:space="0" w:color="auto"/>
            <w:bottom w:val="none" w:sz="0" w:space="0" w:color="auto"/>
            <w:right w:val="none" w:sz="0" w:space="0" w:color="auto"/>
          </w:divBdr>
        </w:div>
        <w:div w:id="1886944061">
          <w:marLeft w:val="640"/>
          <w:marRight w:val="0"/>
          <w:marTop w:val="0"/>
          <w:marBottom w:val="0"/>
          <w:divBdr>
            <w:top w:val="none" w:sz="0" w:space="0" w:color="auto"/>
            <w:left w:val="none" w:sz="0" w:space="0" w:color="auto"/>
            <w:bottom w:val="none" w:sz="0" w:space="0" w:color="auto"/>
            <w:right w:val="none" w:sz="0" w:space="0" w:color="auto"/>
          </w:divBdr>
        </w:div>
        <w:div w:id="1914268160">
          <w:marLeft w:val="640"/>
          <w:marRight w:val="0"/>
          <w:marTop w:val="0"/>
          <w:marBottom w:val="0"/>
          <w:divBdr>
            <w:top w:val="none" w:sz="0" w:space="0" w:color="auto"/>
            <w:left w:val="none" w:sz="0" w:space="0" w:color="auto"/>
            <w:bottom w:val="none" w:sz="0" w:space="0" w:color="auto"/>
            <w:right w:val="none" w:sz="0" w:space="0" w:color="auto"/>
          </w:divBdr>
        </w:div>
        <w:div w:id="1991060310">
          <w:marLeft w:val="640"/>
          <w:marRight w:val="0"/>
          <w:marTop w:val="0"/>
          <w:marBottom w:val="0"/>
          <w:divBdr>
            <w:top w:val="none" w:sz="0" w:space="0" w:color="auto"/>
            <w:left w:val="none" w:sz="0" w:space="0" w:color="auto"/>
            <w:bottom w:val="none" w:sz="0" w:space="0" w:color="auto"/>
            <w:right w:val="none" w:sz="0" w:space="0" w:color="auto"/>
          </w:divBdr>
        </w:div>
        <w:div w:id="1991867206">
          <w:marLeft w:val="640"/>
          <w:marRight w:val="0"/>
          <w:marTop w:val="0"/>
          <w:marBottom w:val="0"/>
          <w:divBdr>
            <w:top w:val="none" w:sz="0" w:space="0" w:color="auto"/>
            <w:left w:val="none" w:sz="0" w:space="0" w:color="auto"/>
            <w:bottom w:val="none" w:sz="0" w:space="0" w:color="auto"/>
            <w:right w:val="none" w:sz="0" w:space="0" w:color="auto"/>
          </w:divBdr>
        </w:div>
      </w:divsChild>
    </w:div>
    <w:div w:id="1196887358">
      <w:bodyDiv w:val="1"/>
      <w:marLeft w:val="0"/>
      <w:marRight w:val="0"/>
      <w:marTop w:val="0"/>
      <w:marBottom w:val="0"/>
      <w:divBdr>
        <w:top w:val="none" w:sz="0" w:space="0" w:color="auto"/>
        <w:left w:val="none" w:sz="0" w:space="0" w:color="auto"/>
        <w:bottom w:val="none" w:sz="0" w:space="0" w:color="auto"/>
        <w:right w:val="none" w:sz="0" w:space="0" w:color="auto"/>
      </w:divBdr>
      <w:divsChild>
        <w:div w:id="309752735">
          <w:marLeft w:val="640"/>
          <w:marRight w:val="0"/>
          <w:marTop w:val="0"/>
          <w:marBottom w:val="0"/>
          <w:divBdr>
            <w:top w:val="none" w:sz="0" w:space="0" w:color="auto"/>
            <w:left w:val="none" w:sz="0" w:space="0" w:color="auto"/>
            <w:bottom w:val="none" w:sz="0" w:space="0" w:color="auto"/>
            <w:right w:val="none" w:sz="0" w:space="0" w:color="auto"/>
          </w:divBdr>
        </w:div>
      </w:divsChild>
    </w:div>
    <w:div w:id="1202549897">
      <w:bodyDiv w:val="1"/>
      <w:marLeft w:val="0"/>
      <w:marRight w:val="0"/>
      <w:marTop w:val="0"/>
      <w:marBottom w:val="0"/>
      <w:divBdr>
        <w:top w:val="none" w:sz="0" w:space="0" w:color="auto"/>
        <w:left w:val="none" w:sz="0" w:space="0" w:color="auto"/>
        <w:bottom w:val="none" w:sz="0" w:space="0" w:color="auto"/>
        <w:right w:val="none" w:sz="0" w:space="0" w:color="auto"/>
      </w:divBdr>
    </w:div>
    <w:div w:id="1253660474">
      <w:bodyDiv w:val="1"/>
      <w:marLeft w:val="0"/>
      <w:marRight w:val="0"/>
      <w:marTop w:val="0"/>
      <w:marBottom w:val="0"/>
      <w:divBdr>
        <w:top w:val="none" w:sz="0" w:space="0" w:color="auto"/>
        <w:left w:val="none" w:sz="0" w:space="0" w:color="auto"/>
        <w:bottom w:val="none" w:sz="0" w:space="0" w:color="auto"/>
        <w:right w:val="none" w:sz="0" w:space="0" w:color="auto"/>
      </w:divBdr>
      <w:divsChild>
        <w:div w:id="277682363">
          <w:marLeft w:val="640"/>
          <w:marRight w:val="0"/>
          <w:marTop w:val="0"/>
          <w:marBottom w:val="0"/>
          <w:divBdr>
            <w:top w:val="none" w:sz="0" w:space="0" w:color="auto"/>
            <w:left w:val="none" w:sz="0" w:space="0" w:color="auto"/>
            <w:bottom w:val="none" w:sz="0" w:space="0" w:color="auto"/>
            <w:right w:val="none" w:sz="0" w:space="0" w:color="auto"/>
          </w:divBdr>
        </w:div>
        <w:div w:id="449016269">
          <w:marLeft w:val="640"/>
          <w:marRight w:val="0"/>
          <w:marTop w:val="0"/>
          <w:marBottom w:val="0"/>
          <w:divBdr>
            <w:top w:val="none" w:sz="0" w:space="0" w:color="auto"/>
            <w:left w:val="none" w:sz="0" w:space="0" w:color="auto"/>
            <w:bottom w:val="none" w:sz="0" w:space="0" w:color="auto"/>
            <w:right w:val="none" w:sz="0" w:space="0" w:color="auto"/>
          </w:divBdr>
        </w:div>
        <w:div w:id="520973515">
          <w:marLeft w:val="640"/>
          <w:marRight w:val="0"/>
          <w:marTop w:val="0"/>
          <w:marBottom w:val="0"/>
          <w:divBdr>
            <w:top w:val="none" w:sz="0" w:space="0" w:color="auto"/>
            <w:left w:val="none" w:sz="0" w:space="0" w:color="auto"/>
            <w:bottom w:val="none" w:sz="0" w:space="0" w:color="auto"/>
            <w:right w:val="none" w:sz="0" w:space="0" w:color="auto"/>
          </w:divBdr>
        </w:div>
        <w:div w:id="877620839">
          <w:marLeft w:val="640"/>
          <w:marRight w:val="0"/>
          <w:marTop w:val="0"/>
          <w:marBottom w:val="0"/>
          <w:divBdr>
            <w:top w:val="none" w:sz="0" w:space="0" w:color="auto"/>
            <w:left w:val="none" w:sz="0" w:space="0" w:color="auto"/>
            <w:bottom w:val="none" w:sz="0" w:space="0" w:color="auto"/>
            <w:right w:val="none" w:sz="0" w:space="0" w:color="auto"/>
          </w:divBdr>
        </w:div>
        <w:div w:id="921985860">
          <w:marLeft w:val="640"/>
          <w:marRight w:val="0"/>
          <w:marTop w:val="0"/>
          <w:marBottom w:val="0"/>
          <w:divBdr>
            <w:top w:val="none" w:sz="0" w:space="0" w:color="auto"/>
            <w:left w:val="none" w:sz="0" w:space="0" w:color="auto"/>
            <w:bottom w:val="none" w:sz="0" w:space="0" w:color="auto"/>
            <w:right w:val="none" w:sz="0" w:space="0" w:color="auto"/>
          </w:divBdr>
        </w:div>
        <w:div w:id="1088304886">
          <w:marLeft w:val="640"/>
          <w:marRight w:val="0"/>
          <w:marTop w:val="0"/>
          <w:marBottom w:val="0"/>
          <w:divBdr>
            <w:top w:val="none" w:sz="0" w:space="0" w:color="auto"/>
            <w:left w:val="none" w:sz="0" w:space="0" w:color="auto"/>
            <w:bottom w:val="none" w:sz="0" w:space="0" w:color="auto"/>
            <w:right w:val="none" w:sz="0" w:space="0" w:color="auto"/>
          </w:divBdr>
        </w:div>
        <w:div w:id="1253472656">
          <w:marLeft w:val="640"/>
          <w:marRight w:val="0"/>
          <w:marTop w:val="0"/>
          <w:marBottom w:val="0"/>
          <w:divBdr>
            <w:top w:val="none" w:sz="0" w:space="0" w:color="auto"/>
            <w:left w:val="none" w:sz="0" w:space="0" w:color="auto"/>
            <w:bottom w:val="none" w:sz="0" w:space="0" w:color="auto"/>
            <w:right w:val="none" w:sz="0" w:space="0" w:color="auto"/>
          </w:divBdr>
        </w:div>
        <w:div w:id="1384407155">
          <w:marLeft w:val="640"/>
          <w:marRight w:val="0"/>
          <w:marTop w:val="0"/>
          <w:marBottom w:val="0"/>
          <w:divBdr>
            <w:top w:val="none" w:sz="0" w:space="0" w:color="auto"/>
            <w:left w:val="none" w:sz="0" w:space="0" w:color="auto"/>
            <w:bottom w:val="none" w:sz="0" w:space="0" w:color="auto"/>
            <w:right w:val="none" w:sz="0" w:space="0" w:color="auto"/>
          </w:divBdr>
        </w:div>
        <w:div w:id="1410733709">
          <w:marLeft w:val="640"/>
          <w:marRight w:val="0"/>
          <w:marTop w:val="0"/>
          <w:marBottom w:val="0"/>
          <w:divBdr>
            <w:top w:val="none" w:sz="0" w:space="0" w:color="auto"/>
            <w:left w:val="none" w:sz="0" w:space="0" w:color="auto"/>
            <w:bottom w:val="none" w:sz="0" w:space="0" w:color="auto"/>
            <w:right w:val="none" w:sz="0" w:space="0" w:color="auto"/>
          </w:divBdr>
        </w:div>
        <w:div w:id="1694306930">
          <w:marLeft w:val="640"/>
          <w:marRight w:val="0"/>
          <w:marTop w:val="0"/>
          <w:marBottom w:val="0"/>
          <w:divBdr>
            <w:top w:val="none" w:sz="0" w:space="0" w:color="auto"/>
            <w:left w:val="none" w:sz="0" w:space="0" w:color="auto"/>
            <w:bottom w:val="none" w:sz="0" w:space="0" w:color="auto"/>
            <w:right w:val="none" w:sz="0" w:space="0" w:color="auto"/>
          </w:divBdr>
        </w:div>
      </w:divsChild>
    </w:div>
    <w:div w:id="1303385577">
      <w:bodyDiv w:val="1"/>
      <w:marLeft w:val="0"/>
      <w:marRight w:val="0"/>
      <w:marTop w:val="0"/>
      <w:marBottom w:val="0"/>
      <w:divBdr>
        <w:top w:val="none" w:sz="0" w:space="0" w:color="auto"/>
        <w:left w:val="none" w:sz="0" w:space="0" w:color="auto"/>
        <w:bottom w:val="none" w:sz="0" w:space="0" w:color="auto"/>
        <w:right w:val="none" w:sz="0" w:space="0" w:color="auto"/>
      </w:divBdr>
      <w:divsChild>
        <w:div w:id="138498769">
          <w:marLeft w:val="640"/>
          <w:marRight w:val="0"/>
          <w:marTop w:val="0"/>
          <w:marBottom w:val="0"/>
          <w:divBdr>
            <w:top w:val="none" w:sz="0" w:space="0" w:color="auto"/>
            <w:left w:val="none" w:sz="0" w:space="0" w:color="auto"/>
            <w:bottom w:val="none" w:sz="0" w:space="0" w:color="auto"/>
            <w:right w:val="none" w:sz="0" w:space="0" w:color="auto"/>
          </w:divBdr>
        </w:div>
        <w:div w:id="281500410">
          <w:marLeft w:val="640"/>
          <w:marRight w:val="0"/>
          <w:marTop w:val="0"/>
          <w:marBottom w:val="0"/>
          <w:divBdr>
            <w:top w:val="none" w:sz="0" w:space="0" w:color="auto"/>
            <w:left w:val="none" w:sz="0" w:space="0" w:color="auto"/>
            <w:bottom w:val="none" w:sz="0" w:space="0" w:color="auto"/>
            <w:right w:val="none" w:sz="0" w:space="0" w:color="auto"/>
          </w:divBdr>
        </w:div>
        <w:div w:id="310133674">
          <w:marLeft w:val="640"/>
          <w:marRight w:val="0"/>
          <w:marTop w:val="0"/>
          <w:marBottom w:val="0"/>
          <w:divBdr>
            <w:top w:val="none" w:sz="0" w:space="0" w:color="auto"/>
            <w:left w:val="none" w:sz="0" w:space="0" w:color="auto"/>
            <w:bottom w:val="none" w:sz="0" w:space="0" w:color="auto"/>
            <w:right w:val="none" w:sz="0" w:space="0" w:color="auto"/>
          </w:divBdr>
        </w:div>
        <w:div w:id="444427292">
          <w:marLeft w:val="640"/>
          <w:marRight w:val="0"/>
          <w:marTop w:val="0"/>
          <w:marBottom w:val="0"/>
          <w:divBdr>
            <w:top w:val="none" w:sz="0" w:space="0" w:color="auto"/>
            <w:left w:val="none" w:sz="0" w:space="0" w:color="auto"/>
            <w:bottom w:val="none" w:sz="0" w:space="0" w:color="auto"/>
            <w:right w:val="none" w:sz="0" w:space="0" w:color="auto"/>
          </w:divBdr>
        </w:div>
        <w:div w:id="639111891">
          <w:marLeft w:val="640"/>
          <w:marRight w:val="0"/>
          <w:marTop w:val="0"/>
          <w:marBottom w:val="0"/>
          <w:divBdr>
            <w:top w:val="none" w:sz="0" w:space="0" w:color="auto"/>
            <w:left w:val="none" w:sz="0" w:space="0" w:color="auto"/>
            <w:bottom w:val="none" w:sz="0" w:space="0" w:color="auto"/>
            <w:right w:val="none" w:sz="0" w:space="0" w:color="auto"/>
          </w:divBdr>
        </w:div>
        <w:div w:id="740903747">
          <w:marLeft w:val="640"/>
          <w:marRight w:val="0"/>
          <w:marTop w:val="0"/>
          <w:marBottom w:val="0"/>
          <w:divBdr>
            <w:top w:val="none" w:sz="0" w:space="0" w:color="auto"/>
            <w:left w:val="none" w:sz="0" w:space="0" w:color="auto"/>
            <w:bottom w:val="none" w:sz="0" w:space="0" w:color="auto"/>
            <w:right w:val="none" w:sz="0" w:space="0" w:color="auto"/>
          </w:divBdr>
        </w:div>
        <w:div w:id="877548172">
          <w:marLeft w:val="640"/>
          <w:marRight w:val="0"/>
          <w:marTop w:val="0"/>
          <w:marBottom w:val="0"/>
          <w:divBdr>
            <w:top w:val="none" w:sz="0" w:space="0" w:color="auto"/>
            <w:left w:val="none" w:sz="0" w:space="0" w:color="auto"/>
            <w:bottom w:val="none" w:sz="0" w:space="0" w:color="auto"/>
            <w:right w:val="none" w:sz="0" w:space="0" w:color="auto"/>
          </w:divBdr>
        </w:div>
        <w:div w:id="986856048">
          <w:marLeft w:val="640"/>
          <w:marRight w:val="0"/>
          <w:marTop w:val="0"/>
          <w:marBottom w:val="0"/>
          <w:divBdr>
            <w:top w:val="none" w:sz="0" w:space="0" w:color="auto"/>
            <w:left w:val="none" w:sz="0" w:space="0" w:color="auto"/>
            <w:bottom w:val="none" w:sz="0" w:space="0" w:color="auto"/>
            <w:right w:val="none" w:sz="0" w:space="0" w:color="auto"/>
          </w:divBdr>
        </w:div>
        <w:div w:id="990452291">
          <w:marLeft w:val="640"/>
          <w:marRight w:val="0"/>
          <w:marTop w:val="0"/>
          <w:marBottom w:val="0"/>
          <w:divBdr>
            <w:top w:val="none" w:sz="0" w:space="0" w:color="auto"/>
            <w:left w:val="none" w:sz="0" w:space="0" w:color="auto"/>
            <w:bottom w:val="none" w:sz="0" w:space="0" w:color="auto"/>
            <w:right w:val="none" w:sz="0" w:space="0" w:color="auto"/>
          </w:divBdr>
        </w:div>
        <w:div w:id="1060597807">
          <w:marLeft w:val="640"/>
          <w:marRight w:val="0"/>
          <w:marTop w:val="0"/>
          <w:marBottom w:val="0"/>
          <w:divBdr>
            <w:top w:val="none" w:sz="0" w:space="0" w:color="auto"/>
            <w:left w:val="none" w:sz="0" w:space="0" w:color="auto"/>
            <w:bottom w:val="none" w:sz="0" w:space="0" w:color="auto"/>
            <w:right w:val="none" w:sz="0" w:space="0" w:color="auto"/>
          </w:divBdr>
        </w:div>
        <w:div w:id="1227688407">
          <w:marLeft w:val="640"/>
          <w:marRight w:val="0"/>
          <w:marTop w:val="0"/>
          <w:marBottom w:val="0"/>
          <w:divBdr>
            <w:top w:val="none" w:sz="0" w:space="0" w:color="auto"/>
            <w:left w:val="none" w:sz="0" w:space="0" w:color="auto"/>
            <w:bottom w:val="none" w:sz="0" w:space="0" w:color="auto"/>
            <w:right w:val="none" w:sz="0" w:space="0" w:color="auto"/>
          </w:divBdr>
        </w:div>
        <w:div w:id="1247955788">
          <w:marLeft w:val="640"/>
          <w:marRight w:val="0"/>
          <w:marTop w:val="0"/>
          <w:marBottom w:val="0"/>
          <w:divBdr>
            <w:top w:val="none" w:sz="0" w:space="0" w:color="auto"/>
            <w:left w:val="none" w:sz="0" w:space="0" w:color="auto"/>
            <w:bottom w:val="none" w:sz="0" w:space="0" w:color="auto"/>
            <w:right w:val="none" w:sz="0" w:space="0" w:color="auto"/>
          </w:divBdr>
        </w:div>
        <w:div w:id="1373262757">
          <w:marLeft w:val="640"/>
          <w:marRight w:val="0"/>
          <w:marTop w:val="0"/>
          <w:marBottom w:val="0"/>
          <w:divBdr>
            <w:top w:val="none" w:sz="0" w:space="0" w:color="auto"/>
            <w:left w:val="none" w:sz="0" w:space="0" w:color="auto"/>
            <w:bottom w:val="none" w:sz="0" w:space="0" w:color="auto"/>
            <w:right w:val="none" w:sz="0" w:space="0" w:color="auto"/>
          </w:divBdr>
        </w:div>
        <w:div w:id="1385519075">
          <w:marLeft w:val="640"/>
          <w:marRight w:val="0"/>
          <w:marTop w:val="0"/>
          <w:marBottom w:val="0"/>
          <w:divBdr>
            <w:top w:val="none" w:sz="0" w:space="0" w:color="auto"/>
            <w:left w:val="none" w:sz="0" w:space="0" w:color="auto"/>
            <w:bottom w:val="none" w:sz="0" w:space="0" w:color="auto"/>
            <w:right w:val="none" w:sz="0" w:space="0" w:color="auto"/>
          </w:divBdr>
        </w:div>
        <w:div w:id="1460219773">
          <w:marLeft w:val="640"/>
          <w:marRight w:val="0"/>
          <w:marTop w:val="0"/>
          <w:marBottom w:val="0"/>
          <w:divBdr>
            <w:top w:val="none" w:sz="0" w:space="0" w:color="auto"/>
            <w:left w:val="none" w:sz="0" w:space="0" w:color="auto"/>
            <w:bottom w:val="none" w:sz="0" w:space="0" w:color="auto"/>
            <w:right w:val="none" w:sz="0" w:space="0" w:color="auto"/>
          </w:divBdr>
        </w:div>
        <w:div w:id="1570579738">
          <w:marLeft w:val="640"/>
          <w:marRight w:val="0"/>
          <w:marTop w:val="0"/>
          <w:marBottom w:val="0"/>
          <w:divBdr>
            <w:top w:val="none" w:sz="0" w:space="0" w:color="auto"/>
            <w:left w:val="none" w:sz="0" w:space="0" w:color="auto"/>
            <w:bottom w:val="none" w:sz="0" w:space="0" w:color="auto"/>
            <w:right w:val="none" w:sz="0" w:space="0" w:color="auto"/>
          </w:divBdr>
        </w:div>
        <w:div w:id="1574699891">
          <w:marLeft w:val="640"/>
          <w:marRight w:val="0"/>
          <w:marTop w:val="0"/>
          <w:marBottom w:val="0"/>
          <w:divBdr>
            <w:top w:val="none" w:sz="0" w:space="0" w:color="auto"/>
            <w:left w:val="none" w:sz="0" w:space="0" w:color="auto"/>
            <w:bottom w:val="none" w:sz="0" w:space="0" w:color="auto"/>
            <w:right w:val="none" w:sz="0" w:space="0" w:color="auto"/>
          </w:divBdr>
        </w:div>
        <w:div w:id="1608271892">
          <w:marLeft w:val="640"/>
          <w:marRight w:val="0"/>
          <w:marTop w:val="0"/>
          <w:marBottom w:val="0"/>
          <w:divBdr>
            <w:top w:val="none" w:sz="0" w:space="0" w:color="auto"/>
            <w:left w:val="none" w:sz="0" w:space="0" w:color="auto"/>
            <w:bottom w:val="none" w:sz="0" w:space="0" w:color="auto"/>
            <w:right w:val="none" w:sz="0" w:space="0" w:color="auto"/>
          </w:divBdr>
        </w:div>
        <w:div w:id="1706326187">
          <w:marLeft w:val="640"/>
          <w:marRight w:val="0"/>
          <w:marTop w:val="0"/>
          <w:marBottom w:val="0"/>
          <w:divBdr>
            <w:top w:val="none" w:sz="0" w:space="0" w:color="auto"/>
            <w:left w:val="none" w:sz="0" w:space="0" w:color="auto"/>
            <w:bottom w:val="none" w:sz="0" w:space="0" w:color="auto"/>
            <w:right w:val="none" w:sz="0" w:space="0" w:color="auto"/>
          </w:divBdr>
        </w:div>
        <w:div w:id="1757163480">
          <w:marLeft w:val="640"/>
          <w:marRight w:val="0"/>
          <w:marTop w:val="0"/>
          <w:marBottom w:val="0"/>
          <w:divBdr>
            <w:top w:val="none" w:sz="0" w:space="0" w:color="auto"/>
            <w:left w:val="none" w:sz="0" w:space="0" w:color="auto"/>
            <w:bottom w:val="none" w:sz="0" w:space="0" w:color="auto"/>
            <w:right w:val="none" w:sz="0" w:space="0" w:color="auto"/>
          </w:divBdr>
        </w:div>
        <w:div w:id="1836653438">
          <w:marLeft w:val="640"/>
          <w:marRight w:val="0"/>
          <w:marTop w:val="0"/>
          <w:marBottom w:val="0"/>
          <w:divBdr>
            <w:top w:val="none" w:sz="0" w:space="0" w:color="auto"/>
            <w:left w:val="none" w:sz="0" w:space="0" w:color="auto"/>
            <w:bottom w:val="none" w:sz="0" w:space="0" w:color="auto"/>
            <w:right w:val="none" w:sz="0" w:space="0" w:color="auto"/>
          </w:divBdr>
        </w:div>
        <w:div w:id="1912154209">
          <w:marLeft w:val="640"/>
          <w:marRight w:val="0"/>
          <w:marTop w:val="0"/>
          <w:marBottom w:val="0"/>
          <w:divBdr>
            <w:top w:val="none" w:sz="0" w:space="0" w:color="auto"/>
            <w:left w:val="none" w:sz="0" w:space="0" w:color="auto"/>
            <w:bottom w:val="none" w:sz="0" w:space="0" w:color="auto"/>
            <w:right w:val="none" w:sz="0" w:space="0" w:color="auto"/>
          </w:divBdr>
        </w:div>
        <w:div w:id="2055034039">
          <w:marLeft w:val="640"/>
          <w:marRight w:val="0"/>
          <w:marTop w:val="0"/>
          <w:marBottom w:val="0"/>
          <w:divBdr>
            <w:top w:val="none" w:sz="0" w:space="0" w:color="auto"/>
            <w:left w:val="none" w:sz="0" w:space="0" w:color="auto"/>
            <w:bottom w:val="none" w:sz="0" w:space="0" w:color="auto"/>
            <w:right w:val="none" w:sz="0" w:space="0" w:color="auto"/>
          </w:divBdr>
        </w:div>
        <w:div w:id="2137407094">
          <w:marLeft w:val="640"/>
          <w:marRight w:val="0"/>
          <w:marTop w:val="0"/>
          <w:marBottom w:val="0"/>
          <w:divBdr>
            <w:top w:val="none" w:sz="0" w:space="0" w:color="auto"/>
            <w:left w:val="none" w:sz="0" w:space="0" w:color="auto"/>
            <w:bottom w:val="none" w:sz="0" w:space="0" w:color="auto"/>
            <w:right w:val="none" w:sz="0" w:space="0" w:color="auto"/>
          </w:divBdr>
        </w:div>
      </w:divsChild>
    </w:div>
    <w:div w:id="1312519479">
      <w:bodyDiv w:val="1"/>
      <w:marLeft w:val="0"/>
      <w:marRight w:val="0"/>
      <w:marTop w:val="0"/>
      <w:marBottom w:val="0"/>
      <w:divBdr>
        <w:top w:val="none" w:sz="0" w:space="0" w:color="auto"/>
        <w:left w:val="none" w:sz="0" w:space="0" w:color="auto"/>
        <w:bottom w:val="none" w:sz="0" w:space="0" w:color="auto"/>
        <w:right w:val="none" w:sz="0" w:space="0" w:color="auto"/>
      </w:divBdr>
    </w:div>
    <w:div w:id="1324746352">
      <w:bodyDiv w:val="1"/>
      <w:marLeft w:val="0"/>
      <w:marRight w:val="0"/>
      <w:marTop w:val="0"/>
      <w:marBottom w:val="0"/>
      <w:divBdr>
        <w:top w:val="none" w:sz="0" w:space="0" w:color="auto"/>
        <w:left w:val="none" w:sz="0" w:space="0" w:color="auto"/>
        <w:bottom w:val="none" w:sz="0" w:space="0" w:color="auto"/>
        <w:right w:val="none" w:sz="0" w:space="0" w:color="auto"/>
      </w:divBdr>
      <w:divsChild>
        <w:div w:id="2124048">
          <w:marLeft w:val="640"/>
          <w:marRight w:val="0"/>
          <w:marTop w:val="0"/>
          <w:marBottom w:val="0"/>
          <w:divBdr>
            <w:top w:val="none" w:sz="0" w:space="0" w:color="auto"/>
            <w:left w:val="none" w:sz="0" w:space="0" w:color="auto"/>
            <w:bottom w:val="none" w:sz="0" w:space="0" w:color="auto"/>
            <w:right w:val="none" w:sz="0" w:space="0" w:color="auto"/>
          </w:divBdr>
        </w:div>
        <w:div w:id="211844310">
          <w:marLeft w:val="640"/>
          <w:marRight w:val="0"/>
          <w:marTop w:val="0"/>
          <w:marBottom w:val="0"/>
          <w:divBdr>
            <w:top w:val="none" w:sz="0" w:space="0" w:color="auto"/>
            <w:left w:val="none" w:sz="0" w:space="0" w:color="auto"/>
            <w:bottom w:val="none" w:sz="0" w:space="0" w:color="auto"/>
            <w:right w:val="none" w:sz="0" w:space="0" w:color="auto"/>
          </w:divBdr>
        </w:div>
        <w:div w:id="239952524">
          <w:marLeft w:val="640"/>
          <w:marRight w:val="0"/>
          <w:marTop w:val="0"/>
          <w:marBottom w:val="0"/>
          <w:divBdr>
            <w:top w:val="none" w:sz="0" w:space="0" w:color="auto"/>
            <w:left w:val="none" w:sz="0" w:space="0" w:color="auto"/>
            <w:bottom w:val="none" w:sz="0" w:space="0" w:color="auto"/>
            <w:right w:val="none" w:sz="0" w:space="0" w:color="auto"/>
          </w:divBdr>
        </w:div>
        <w:div w:id="398745531">
          <w:marLeft w:val="640"/>
          <w:marRight w:val="0"/>
          <w:marTop w:val="0"/>
          <w:marBottom w:val="0"/>
          <w:divBdr>
            <w:top w:val="none" w:sz="0" w:space="0" w:color="auto"/>
            <w:left w:val="none" w:sz="0" w:space="0" w:color="auto"/>
            <w:bottom w:val="none" w:sz="0" w:space="0" w:color="auto"/>
            <w:right w:val="none" w:sz="0" w:space="0" w:color="auto"/>
          </w:divBdr>
        </w:div>
        <w:div w:id="693267336">
          <w:marLeft w:val="640"/>
          <w:marRight w:val="0"/>
          <w:marTop w:val="0"/>
          <w:marBottom w:val="0"/>
          <w:divBdr>
            <w:top w:val="none" w:sz="0" w:space="0" w:color="auto"/>
            <w:left w:val="none" w:sz="0" w:space="0" w:color="auto"/>
            <w:bottom w:val="none" w:sz="0" w:space="0" w:color="auto"/>
            <w:right w:val="none" w:sz="0" w:space="0" w:color="auto"/>
          </w:divBdr>
        </w:div>
        <w:div w:id="909269632">
          <w:marLeft w:val="640"/>
          <w:marRight w:val="0"/>
          <w:marTop w:val="0"/>
          <w:marBottom w:val="0"/>
          <w:divBdr>
            <w:top w:val="none" w:sz="0" w:space="0" w:color="auto"/>
            <w:left w:val="none" w:sz="0" w:space="0" w:color="auto"/>
            <w:bottom w:val="none" w:sz="0" w:space="0" w:color="auto"/>
            <w:right w:val="none" w:sz="0" w:space="0" w:color="auto"/>
          </w:divBdr>
        </w:div>
        <w:div w:id="992023433">
          <w:marLeft w:val="640"/>
          <w:marRight w:val="0"/>
          <w:marTop w:val="0"/>
          <w:marBottom w:val="0"/>
          <w:divBdr>
            <w:top w:val="none" w:sz="0" w:space="0" w:color="auto"/>
            <w:left w:val="none" w:sz="0" w:space="0" w:color="auto"/>
            <w:bottom w:val="none" w:sz="0" w:space="0" w:color="auto"/>
            <w:right w:val="none" w:sz="0" w:space="0" w:color="auto"/>
          </w:divBdr>
        </w:div>
        <w:div w:id="1091006404">
          <w:marLeft w:val="640"/>
          <w:marRight w:val="0"/>
          <w:marTop w:val="0"/>
          <w:marBottom w:val="0"/>
          <w:divBdr>
            <w:top w:val="none" w:sz="0" w:space="0" w:color="auto"/>
            <w:left w:val="none" w:sz="0" w:space="0" w:color="auto"/>
            <w:bottom w:val="none" w:sz="0" w:space="0" w:color="auto"/>
            <w:right w:val="none" w:sz="0" w:space="0" w:color="auto"/>
          </w:divBdr>
        </w:div>
        <w:div w:id="1121847115">
          <w:marLeft w:val="640"/>
          <w:marRight w:val="0"/>
          <w:marTop w:val="0"/>
          <w:marBottom w:val="0"/>
          <w:divBdr>
            <w:top w:val="none" w:sz="0" w:space="0" w:color="auto"/>
            <w:left w:val="none" w:sz="0" w:space="0" w:color="auto"/>
            <w:bottom w:val="none" w:sz="0" w:space="0" w:color="auto"/>
            <w:right w:val="none" w:sz="0" w:space="0" w:color="auto"/>
          </w:divBdr>
        </w:div>
        <w:div w:id="1246646103">
          <w:marLeft w:val="640"/>
          <w:marRight w:val="0"/>
          <w:marTop w:val="0"/>
          <w:marBottom w:val="0"/>
          <w:divBdr>
            <w:top w:val="none" w:sz="0" w:space="0" w:color="auto"/>
            <w:left w:val="none" w:sz="0" w:space="0" w:color="auto"/>
            <w:bottom w:val="none" w:sz="0" w:space="0" w:color="auto"/>
            <w:right w:val="none" w:sz="0" w:space="0" w:color="auto"/>
          </w:divBdr>
        </w:div>
        <w:div w:id="1607037596">
          <w:marLeft w:val="640"/>
          <w:marRight w:val="0"/>
          <w:marTop w:val="0"/>
          <w:marBottom w:val="0"/>
          <w:divBdr>
            <w:top w:val="none" w:sz="0" w:space="0" w:color="auto"/>
            <w:left w:val="none" w:sz="0" w:space="0" w:color="auto"/>
            <w:bottom w:val="none" w:sz="0" w:space="0" w:color="auto"/>
            <w:right w:val="none" w:sz="0" w:space="0" w:color="auto"/>
          </w:divBdr>
        </w:div>
        <w:div w:id="1622803087">
          <w:marLeft w:val="640"/>
          <w:marRight w:val="0"/>
          <w:marTop w:val="0"/>
          <w:marBottom w:val="0"/>
          <w:divBdr>
            <w:top w:val="none" w:sz="0" w:space="0" w:color="auto"/>
            <w:left w:val="none" w:sz="0" w:space="0" w:color="auto"/>
            <w:bottom w:val="none" w:sz="0" w:space="0" w:color="auto"/>
            <w:right w:val="none" w:sz="0" w:space="0" w:color="auto"/>
          </w:divBdr>
        </w:div>
        <w:div w:id="2049450821">
          <w:marLeft w:val="640"/>
          <w:marRight w:val="0"/>
          <w:marTop w:val="0"/>
          <w:marBottom w:val="0"/>
          <w:divBdr>
            <w:top w:val="none" w:sz="0" w:space="0" w:color="auto"/>
            <w:left w:val="none" w:sz="0" w:space="0" w:color="auto"/>
            <w:bottom w:val="none" w:sz="0" w:space="0" w:color="auto"/>
            <w:right w:val="none" w:sz="0" w:space="0" w:color="auto"/>
          </w:divBdr>
        </w:div>
      </w:divsChild>
    </w:div>
    <w:div w:id="1335571054">
      <w:bodyDiv w:val="1"/>
      <w:marLeft w:val="0"/>
      <w:marRight w:val="0"/>
      <w:marTop w:val="0"/>
      <w:marBottom w:val="0"/>
      <w:divBdr>
        <w:top w:val="none" w:sz="0" w:space="0" w:color="auto"/>
        <w:left w:val="none" w:sz="0" w:space="0" w:color="auto"/>
        <w:bottom w:val="none" w:sz="0" w:space="0" w:color="auto"/>
        <w:right w:val="none" w:sz="0" w:space="0" w:color="auto"/>
      </w:divBdr>
      <w:divsChild>
        <w:div w:id="53742600">
          <w:marLeft w:val="640"/>
          <w:marRight w:val="0"/>
          <w:marTop w:val="0"/>
          <w:marBottom w:val="0"/>
          <w:divBdr>
            <w:top w:val="none" w:sz="0" w:space="0" w:color="auto"/>
            <w:left w:val="none" w:sz="0" w:space="0" w:color="auto"/>
            <w:bottom w:val="none" w:sz="0" w:space="0" w:color="auto"/>
            <w:right w:val="none" w:sz="0" w:space="0" w:color="auto"/>
          </w:divBdr>
        </w:div>
        <w:div w:id="140657799">
          <w:marLeft w:val="640"/>
          <w:marRight w:val="0"/>
          <w:marTop w:val="0"/>
          <w:marBottom w:val="0"/>
          <w:divBdr>
            <w:top w:val="none" w:sz="0" w:space="0" w:color="auto"/>
            <w:left w:val="none" w:sz="0" w:space="0" w:color="auto"/>
            <w:bottom w:val="none" w:sz="0" w:space="0" w:color="auto"/>
            <w:right w:val="none" w:sz="0" w:space="0" w:color="auto"/>
          </w:divBdr>
        </w:div>
        <w:div w:id="173082228">
          <w:marLeft w:val="640"/>
          <w:marRight w:val="0"/>
          <w:marTop w:val="0"/>
          <w:marBottom w:val="0"/>
          <w:divBdr>
            <w:top w:val="none" w:sz="0" w:space="0" w:color="auto"/>
            <w:left w:val="none" w:sz="0" w:space="0" w:color="auto"/>
            <w:bottom w:val="none" w:sz="0" w:space="0" w:color="auto"/>
            <w:right w:val="none" w:sz="0" w:space="0" w:color="auto"/>
          </w:divBdr>
        </w:div>
        <w:div w:id="278995672">
          <w:marLeft w:val="640"/>
          <w:marRight w:val="0"/>
          <w:marTop w:val="0"/>
          <w:marBottom w:val="0"/>
          <w:divBdr>
            <w:top w:val="none" w:sz="0" w:space="0" w:color="auto"/>
            <w:left w:val="none" w:sz="0" w:space="0" w:color="auto"/>
            <w:bottom w:val="none" w:sz="0" w:space="0" w:color="auto"/>
            <w:right w:val="none" w:sz="0" w:space="0" w:color="auto"/>
          </w:divBdr>
        </w:div>
        <w:div w:id="337511012">
          <w:marLeft w:val="640"/>
          <w:marRight w:val="0"/>
          <w:marTop w:val="0"/>
          <w:marBottom w:val="0"/>
          <w:divBdr>
            <w:top w:val="none" w:sz="0" w:space="0" w:color="auto"/>
            <w:left w:val="none" w:sz="0" w:space="0" w:color="auto"/>
            <w:bottom w:val="none" w:sz="0" w:space="0" w:color="auto"/>
            <w:right w:val="none" w:sz="0" w:space="0" w:color="auto"/>
          </w:divBdr>
        </w:div>
        <w:div w:id="683361455">
          <w:marLeft w:val="640"/>
          <w:marRight w:val="0"/>
          <w:marTop w:val="0"/>
          <w:marBottom w:val="0"/>
          <w:divBdr>
            <w:top w:val="none" w:sz="0" w:space="0" w:color="auto"/>
            <w:left w:val="none" w:sz="0" w:space="0" w:color="auto"/>
            <w:bottom w:val="none" w:sz="0" w:space="0" w:color="auto"/>
            <w:right w:val="none" w:sz="0" w:space="0" w:color="auto"/>
          </w:divBdr>
        </w:div>
        <w:div w:id="933519463">
          <w:marLeft w:val="640"/>
          <w:marRight w:val="0"/>
          <w:marTop w:val="0"/>
          <w:marBottom w:val="0"/>
          <w:divBdr>
            <w:top w:val="none" w:sz="0" w:space="0" w:color="auto"/>
            <w:left w:val="none" w:sz="0" w:space="0" w:color="auto"/>
            <w:bottom w:val="none" w:sz="0" w:space="0" w:color="auto"/>
            <w:right w:val="none" w:sz="0" w:space="0" w:color="auto"/>
          </w:divBdr>
        </w:div>
        <w:div w:id="1009796167">
          <w:marLeft w:val="640"/>
          <w:marRight w:val="0"/>
          <w:marTop w:val="0"/>
          <w:marBottom w:val="0"/>
          <w:divBdr>
            <w:top w:val="none" w:sz="0" w:space="0" w:color="auto"/>
            <w:left w:val="none" w:sz="0" w:space="0" w:color="auto"/>
            <w:bottom w:val="none" w:sz="0" w:space="0" w:color="auto"/>
            <w:right w:val="none" w:sz="0" w:space="0" w:color="auto"/>
          </w:divBdr>
        </w:div>
        <w:div w:id="1084490828">
          <w:marLeft w:val="640"/>
          <w:marRight w:val="0"/>
          <w:marTop w:val="0"/>
          <w:marBottom w:val="0"/>
          <w:divBdr>
            <w:top w:val="none" w:sz="0" w:space="0" w:color="auto"/>
            <w:left w:val="none" w:sz="0" w:space="0" w:color="auto"/>
            <w:bottom w:val="none" w:sz="0" w:space="0" w:color="auto"/>
            <w:right w:val="none" w:sz="0" w:space="0" w:color="auto"/>
          </w:divBdr>
        </w:div>
        <w:div w:id="1336805318">
          <w:marLeft w:val="640"/>
          <w:marRight w:val="0"/>
          <w:marTop w:val="0"/>
          <w:marBottom w:val="0"/>
          <w:divBdr>
            <w:top w:val="none" w:sz="0" w:space="0" w:color="auto"/>
            <w:left w:val="none" w:sz="0" w:space="0" w:color="auto"/>
            <w:bottom w:val="none" w:sz="0" w:space="0" w:color="auto"/>
            <w:right w:val="none" w:sz="0" w:space="0" w:color="auto"/>
          </w:divBdr>
        </w:div>
        <w:div w:id="1421095499">
          <w:marLeft w:val="640"/>
          <w:marRight w:val="0"/>
          <w:marTop w:val="0"/>
          <w:marBottom w:val="0"/>
          <w:divBdr>
            <w:top w:val="none" w:sz="0" w:space="0" w:color="auto"/>
            <w:left w:val="none" w:sz="0" w:space="0" w:color="auto"/>
            <w:bottom w:val="none" w:sz="0" w:space="0" w:color="auto"/>
            <w:right w:val="none" w:sz="0" w:space="0" w:color="auto"/>
          </w:divBdr>
        </w:div>
        <w:div w:id="1647053225">
          <w:marLeft w:val="640"/>
          <w:marRight w:val="0"/>
          <w:marTop w:val="0"/>
          <w:marBottom w:val="0"/>
          <w:divBdr>
            <w:top w:val="none" w:sz="0" w:space="0" w:color="auto"/>
            <w:left w:val="none" w:sz="0" w:space="0" w:color="auto"/>
            <w:bottom w:val="none" w:sz="0" w:space="0" w:color="auto"/>
            <w:right w:val="none" w:sz="0" w:space="0" w:color="auto"/>
          </w:divBdr>
        </w:div>
        <w:div w:id="1691177267">
          <w:marLeft w:val="640"/>
          <w:marRight w:val="0"/>
          <w:marTop w:val="0"/>
          <w:marBottom w:val="0"/>
          <w:divBdr>
            <w:top w:val="none" w:sz="0" w:space="0" w:color="auto"/>
            <w:left w:val="none" w:sz="0" w:space="0" w:color="auto"/>
            <w:bottom w:val="none" w:sz="0" w:space="0" w:color="auto"/>
            <w:right w:val="none" w:sz="0" w:space="0" w:color="auto"/>
          </w:divBdr>
        </w:div>
        <w:div w:id="1721443930">
          <w:marLeft w:val="640"/>
          <w:marRight w:val="0"/>
          <w:marTop w:val="0"/>
          <w:marBottom w:val="0"/>
          <w:divBdr>
            <w:top w:val="none" w:sz="0" w:space="0" w:color="auto"/>
            <w:left w:val="none" w:sz="0" w:space="0" w:color="auto"/>
            <w:bottom w:val="none" w:sz="0" w:space="0" w:color="auto"/>
            <w:right w:val="none" w:sz="0" w:space="0" w:color="auto"/>
          </w:divBdr>
        </w:div>
        <w:div w:id="1800495676">
          <w:marLeft w:val="640"/>
          <w:marRight w:val="0"/>
          <w:marTop w:val="0"/>
          <w:marBottom w:val="0"/>
          <w:divBdr>
            <w:top w:val="none" w:sz="0" w:space="0" w:color="auto"/>
            <w:left w:val="none" w:sz="0" w:space="0" w:color="auto"/>
            <w:bottom w:val="none" w:sz="0" w:space="0" w:color="auto"/>
            <w:right w:val="none" w:sz="0" w:space="0" w:color="auto"/>
          </w:divBdr>
        </w:div>
      </w:divsChild>
    </w:div>
    <w:div w:id="1386642346">
      <w:bodyDiv w:val="1"/>
      <w:marLeft w:val="0"/>
      <w:marRight w:val="0"/>
      <w:marTop w:val="0"/>
      <w:marBottom w:val="0"/>
      <w:divBdr>
        <w:top w:val="none" w:sz="0" w:space="0" w:color="auto"/>
        <w:left w:val="none" w:sz="0" w:space="0" w:color="auto"/>
        <w:bottom w:val="none" w:sz="0" w:space="0" w:color="auto"/>
        <w:right w:val="none" w:sz="0" w:space="0" w:color="auto"/>
      </w:divBdr>
      <w:divsChild>
        <w:div w:id="226915069">
          <w:marLeft w:val="640"/>
          <w:marRight w:val="0"/>
          <w:marTop w:val="0"/>
          <w:marBottom w:val="0"/>
          <w:divBdr>
            <w:top w:val="none" w:sz="0" w:space="0" w:color="auto"/>
            <w:left w:val="none" w:sz="0" w:space="0" w:color="auto"/>
            <w:bottom w:val="none" w:sz="0" w:space="0" w:color="auto"/>
            <w:right w:val="none" w:sz="0" w:space="0" w:color="auto"/>
          </w:divBdr>
        </w:div>
        <w:div w:id="401609544">
          <w:marLeft w:val="640"/>
          <w:marRight w:val="0"/>
          <w:marTop w:val="0"/>
          <w:marBottom w:val="0"/>
          <w:divBdr>
            <w:top w:val="none" w:sz="0" w:space="0" w:color="auto"/>
            <w:left w:val="none" w:sz="0" w:space="0" w:color="auto"/>
            <w:bottom w:val="none" w:sz="0" w:space="0" w:color="auto"/>
            <w:right w:val="none" w:sz="0" w:space="0" w:color="auto"/>
          </w:divBdr>
        </w:div>
        <w:div w:id="571890486">
          <w:marLeft w:val="640"/>
          <w:marRight w:val="0"/>
          <w:marTop w:val="0"/>
          <w:marBottom w:val="0"/>
          <w:divBdr>
            <w:top w:val="none" w:sz="0" w:space="0" w:color="auto"/>
            <w:left w:val="none" w:sz="0" w:space="0" w:color="auto"/>
            <w:bottom w:val="none" w:sz="0" w:space="0" w:color="auto"/>
            <w:right w:val="none" w:sz="0" w:space="0" w:color="auto"/>
          </w:divBdr>
        </w:div>
        <w:div w:id="606742474">
          <w:marLeft w:val="640"/>
          <w:marRight w:val="0"/>
          <w:marTop w:val="0"/>
          <w:marBottom w:val="0"/>
          <w:divBdr>
            <w:top w:val="none" w:sz="0" w:space="0" w:color="auto"/>
            <w:left w:val="none" w:sz="0" w:space="0" w:color="auto"/>
            <w:bottom w:val="none" w:sz="0" w:space="0" w:color="auto"/>
            <w:right w:val="none" w:sz="0" w:space="0" w:color="auto"/>
          </w:divBdr>
        </w:div>
        <w:div w:id="735974579">
          <w:marLeft w:val="640"/>
          <w:marRight w:val="0"/>
          <w:marTop w:val="0"/>
          <w:marBottom w:val="0"/>
          <w:divBdr>
            <w:top w:val="none" w:sz="0" w:space="0" w:color="auto"/>
            <w:left w:val="none" w:sz="0" w:space="0" w:color="auto"/>
            <w:bottom w:val="none" w:sz="0" w:space="0" w:color="auto"/>
            <w:right w:val="none" w:sz="0" w:space="0" w:color="auto"/>
          </w:divBdr>
        </w:div>
        <w:div w:id="852458273">
          <w:marLeft w:val="640"/>
          <w:marRight w:val="0"/>
          <w:marTop w:val="0"/>
          <w:marBottom w:val="0"/>
          <w:divBdr>
            <w:top w:val="none" w:sz="0" w:space="0" w:color="auto"/>
            <w:left w:val="none" w:sz="0" w:space="0" w:color="auto"/>
            <w:bottom w:val="none" w:sz="0" w:space="0" w:color="auto"/>
            <w:right w:val="none" w:sz="0" w:space="0" w:color="auto"/>
          </w:divBdr>
        </w:div>
        <w:div w:id="1178425807">
          <w:marLeft w:val="640"/>
          <w:marRight w:val="0"/>
          <w:marTop w:val="0"/>
          <w:marBottom w:val="0"/>
          <w:divBdr>
            <w:top w:val="none" w:sz="0" w:space="0" w:color="auto"/>
            <w:left w:val="none" w:sz="0" w:space="0" w:color="auto"/>
            <w:bottom w:val="none" w:sz="0" w:space="0" w:color="auto"/>
            <w:right w:val="none" w:sz="0" w:space="0" w:color="auto"/>
          </w:divBdr>
        </w:div>
        <w:div w:id="1204366643">
          <w:marLeft w:val="640"/>
          <w:marRight w:val="0"/>
          <w:marTop w:val="0"/>
          <w:marBottom w:val="0"/>
          <w:divBdr>
            <w:top w:val="none" w:sz="0" w:space="0" w:color="auto"/>
            <w:left w:val="none" w:sz="0" w:space="0" w:color="auto"/>
            <w:bottom w:val="none" w:sz="0" w:space="0" w:color="auto"/>
            <w:right w:val="none" w:sz="0" w:space="0" w:color="auto"/>
          </w:divBdr>
        </w:div>
        <w:div w:id="1336109782">
          <w:marLeft w:val="640"/>
          <w:marRight w:val="0"/>
          <w:marTop w:val="0"/>
          <w:marBottom w:val="0"/>
          <w:divBdr>
            <w:top w:val="none" w:sz="0" w:space="0" w:color="auto"/>
            <w:left w:val="none" w:sz="0" w:space="0" w:color="auto"/>
            <w:bottom w:val="none" w:sz="0" w:space="0" w:color="auto"/>
            <w:right w:val="none" w:sz="0" w:space="0" w:color="auto"/>
          </w:divBdr>
        </w:div>
        <w:div w:id="1355578135">
          <w:marLeft w:val="640"/>
          <w:marRight w:val="0"/>
          <w:marTop w:val="0"/>
          <w:marBottom w:val="0"/>
          <w:divBdr>
            <w:top w:val="none" w:sz="0" w:space="0" w:color="auto"/>
            <w:left w:val="none" w:sz="0" w:space="0" w:color="auto"/>
            <w:bottom w:val="none" w:sz="0" w:space="0" w:color="auto"/>
            <w:right w:val="none" w:sz="0" w:space="0" w:color="auto"/>
          </w:divBdr>
        </w:div>
        <w:div w:id="1438328022">
          <w:marLeft w:val="640"/>
          <w:marRight w:val="0"/>
          <w:marTop w:val="0"/>
          <w:marBottom w:val="0"/>
          <w:divBdr>
            <w:top w:val="none" w:sz="0" w:space="0" w:color="auto"/>
            <w:left w:val="none" w:sz="0" w:space="0" w:color="auto"/>
            <w:bottom w:val="none" w:sz="0" w:space="0" w:color="auto"/>
            <w:right w:val="none" w:sz="0" w:space="0" w:color="auto"/>
          </w:divBdr>
        </w:div>
        <w:div w:id="1507670561">
          <w:marLeft w:val="640"/>
          <w:marRight w:val="0"/>
          <w:marTop w:val="0"/>
          <w:marBottom w:val="0"/>
          <w:divBdr>
            <w:top w:val="none" w:sz="0" w:space="0" w:color="auto"/>
            <w:left w:val="none" w:sz="0" w:space="0" w:color="auto"/>
            <w:bottom w:val="none" w:sz="0" w:space="0" w:color="auto"/>
            <w:right w:val="none" w:sz="0" w:space="0" w:color="auto"/>
          </w:divBdr>
        </w:div>
        <w:div w:id="1579052966">
          <w:marLeft w:val="640"/>
          <w:marRight w:val="0"/>
          <w:marTop w:val="0"/>
          <w:marBottom w:val="0"/>
          <w:divBdr>
            <w:top w:val="none" w:sz="0" w:space="0" w:color="auto"/>
            <w:left w:val="none" w:sz="0" w:space="0" w:color="auto"/>
            <w:bottom w:val="none" w:sz="0" w:space="0" w:color="auto"/>
            <w:right w:val="none" w:sz="0" w:space="0" w:color="auto"/>
          </w:divBdr>
        </w:div>
        <w:div w:id="1850557869">
          <w:marLeft w:val="640"/>
          <w:marRight w:val="0"/>
          <w:marTop w:val="0"/>
          <w:marBottom w:val="0"/>
          <w:divBdr>
            <w:top w:val="none" w:sz="0" w:space="0" w:color="auto"/>
            <w:left w:val="none" w:sz="0" w:space="0" w:color="auto"/>
            <w:bottom w:val="none" w:sz="0" w:space="0" w:color="auto"/>
            <w:right w:val="none" w:sz="0" w:space="0" w:color="auto"/>
          </w:divBdr>
        </w:div>
        <w:div w:id="1951205544">
          <w:marLeft w:val="640"/>
          <w:marRight w:val="0"/>
          <w:marTop w:val="0"/>
          <w:marBottom w:val="0"/>
          <w:divBdr>
            <w:top w:val="none" w:sz="0" w:space="0" w:color="auto"/>
            <w:left w:val="none" w:sz="0" w:space="0" w:color="auto"/>
            <w:bottom w:val="none" w:sz="0" w:space="0" w:color="auto"/>
            <w:right w:val="none" w:sz="0" w:space="0" w:color="auto"/>
          </w:divBdr>
        </w:div>
        <w:div w:id="2067946531">
          <w:marLeft w:val="640"/>
          <w:marRight w:val="0"/>
          <w:marTop w:val="0"/>
          <w:marBottom w:val="0"/>
          <w:divBdr>
            <w:top w:val="none" w:sz="0" w:space="0" w:color="auto"/>
            <w:left w:val="none" w:sz="0" w:space="0" w:color="auto"/>
            <w:bottom w:val="none" w:sz="0" w:space="0" w:color="auto"/>
            <w:right w:val="none" w:sz="0" w:space="0" w:color="auto"/>
          </w:divBdr>
        </w:div>
      </w:divsChild>
    </w:div>
    <w:div w:id="1392650822">
      <w:bodyDiv w:val="1"/>
      <w:marLeft w:val="0"/>
      <w:marRight w:val="0"/>
      <w:marTop w:val="0"/>
      <w:marBottom w:val="0"/>
      <w:divBdr>
        <w:top w:val="none" w:sz="0" w:space="0" w:color="auto"/>
        <w:left w:val="none" w:sz="0" w:space="0" w:color="auto"/>
        <w:bottom w:val="none" w:sz="0" w:space="0" w:color="auto"/>
        <w:right w:val="none" w:sz="0" w:space="0" w:color="auto"/>
      </w:divBdr>
    </w:div>
    <w:div w:id="1407221289">
      <w:bodyDiv w:val="1"/>
      <w:marLeft w:val="0"/>
      <w:marRight w:val="0"/>
      <w:marTop w:val="0"/>
      <w:marBottom w:val="0"/>
      <w:divBdr>
        <w:top w:val="none" w:sz="0" w:space="0" w:color="auto"/>
        <w:left w:val="none" w:sz="0" w:space="0" w:color="auto"/>
        <w:bottom w:val="none" w:sz="0" w:space="0" w:color="auto"/>
        <w:right w:val="none" w:sz="0" w:space="0" w:color="auto"/>
      </w:divBdr>
      <w:divsChild>
        <w:div w:id="131942222">
          <w:marLeft w:val="640"/>
          <w:marRight w:val="0"/>
          <w:marTop w:val="0"/>
          <w:marBottom w:val="0"/>
          <w:divBdr>
            <w:top w:val="none" w:sz="0" w:space="0" w:color="auto"/>
            <w:left w:val="none" w:sz="0" w:space="0" w:color="auto"/>
            <w:bottom w:val="none" w:sz="0" w:space="0" w:color="auto"/>
            <w:right w:val="none" w:sz="0" w:space="0" w:color="auto"/>
          </w:divBdr>
        </w:div>
        <w:div w:id="138809150">
          <w:marLeft w:val="640"/>
          <w:marRight w:val="0"/>
          <w:marTop w:val="0"/>
          <w:marBottom w:val="0"/>
          <w:divBdr>
            <w:top w:val="none" w:sz="0" w:space="0" w:color="auto"/>
            <w:left w:val="none" w:sz="0" w:space="0" w:color="auto"/>
            <w:bottom w:val="none" w:sz="0" w:space="0" w:color="auto"/>
            <w:right w:val="none" w:sz="0" w:space="0" w:color="auto"/>
          </w:divBdr>
        </w:div>
        <w:div w:id="153692529">
          <w:marLeft w:val="640"/>
          <w:marRight w:val="0"/>
          <w:marTop w:val="0"/>
          <w:marBottom w:val="0"/>
          <w:divBdr>
            <w:top w:val="none" w:sz="0" w:space="0" w:color="auto"/>
            <w:left w:val="none" w:sz="0" w:space="0" w:color="auto"/>
            <w:bottom w:val="none" w:sz="0" w:space="0" w:color="auto"/>
            <w:right w:val="none" w:sz="0" w:space="0" w:color="auto"/>
          </w:divBdr>
        </w:div>
        <w:div w:id="197007393">
          <w:marLeft w:val="640"/>
          <w:marRight w:val="0"/>
          <w:marTop w:val="0"/>
          <w:marBottom w:val="0"/>
          <w:divBdr>
            <w:top w:val="none" w:sz="0" w:space="0" w:color="auto"/>
            <w:left w:val="none" w:sz="0" w:space="0" w:color="auto"/>
            <w:bottom w:val="none" w:sz="0" w:space="0" w:color="auto"/>
            <w:right w:val="none" w:sz="0" w:space="0" w:color="auto"/>
          </w:divBdr>
        </w:div>
        <w:div w:id="234512995">
          <w:marLeft w:val="640"/>
          <w:marRight w:val="0"/>
          <w:marTop w:val="0"/>
          <w:marBottom w:val="0"/>
          <w:divBdr>
            <w:top w:val="none" w:sz="0" w:space="0" w:color="auto"/>
            <w:left w:val="none" w:sz="0" w:space="0" w:color="auto"/>
            <w:bottom w:val="none" w:sz="0" w:space="0" w:color="auto"/>
            <w:right w:val="none" w:sz="0" w:space="0" w:color="auto"/>
          </w:divBdr>
        </w:div>
        <w:div w:id="370570402">
          <w:marLeft w:val="640"/>
          <w:marRight w:val="0"/>
          <w:marTop w:val="0"/>
          <w:marBottom w:val="0"/>
          <w:divBdr>
            <w:top w:val="none" w:sz="0" w:space="0" w:color="auto"/>
            <w:left w:val="none" w:sz="0" w:space="0" w:color="auto"/>
            <w:bottom w:val="none" w:sz="0" w:space="0" w:color="auto"/>
            <w:right w:val="none" w:sz="0" w:space="0" w:color="auto"/>
          </w:divBdr>
        </w:div>
        <w:div w:id="500851545">
          <w:marLeft w:val="640"/>
          <w:marRight w:val="0"/>
          <w:marTop w:val="0"/>
          <w:marBottom w:val="0"/>
          <w:divBdr>
            <w:top w:val="none" w:sz="0" w:space="0" w:color="auto"/>
            <w:left w:val="none" w:sz="0" w:space="0" w:color="auto"/>
            <w:bottom w:val="none" w:sz="0" w:space="0" w:color="auto"/>
            <w:right w:val="none" w:sz="0" w:space="0" w:color="auto"/>
          </w:divBdr>
        </w:div>
        <w:div w:id="634405869">
          <w:marLeft w:val="640"/>
          <w:marRight w:val="0"/>
          <w:marTop w:val="0"/>
          <w:marBottom w:val="0"/>
          <w:divBdr>
            <w:top w:val="none" w:sz="0" w:space="0" w:color="auto"/>
            <w:left w:val="none" w:sz="0" w:space="0" w:color="auto"/>
            <w:bottom w:val="none" w:sz="0" w:space="0" w:color="auto"/>
            <w:right w:val="none" w:sz="0" w:space="0" w:color="auto"/>
          </w:divBdr>
        </w:div>
        <w:div w:id="649090922">
          <w:marLeft w:val="640"/>
          <w:marRight w:val="0"/>
          <w:marTop w:val="0"/>
          <w:marBottom w:val="0"/>
          <w:divBdr>
            <w:top w:val="none" w:sz="0" w:space="0" w:color="auto"/>
            <w:left w:val="none" w:sz="0" w:space="0" w:color="auto"/>
            <w:bottom w:val="none" w:sz="0" w:space="0" w:color="auto"/>
            <w:right w:val="none" w:sz="0" w:space="0" w:color="auto"/>
          </w:divBdr>
        </w:div>
        <w:div w:id="652956004">
          <w:marLeft w:val="640"/>
          <w:marRight w:val="0"/>
          <w:marTop w:val="0"/>
          <w:marBottom w:val="0"/>
          <w:divBdr>
            <w:top w:val="none" w:sz="0" w:space="0" w:color="auto"/>
            <w:left w:val="none" w:sz="0" w:space="0" w:color="auto"/>
            <w:bottom w:val="none" w:sz="0" w:space="0" w:color="auto"/>
            <w:right w:val="none" w:sz="0" w:space="0" w:color="auto"/>
          </w:divBdr>
        </w:div>
        <w:div w:id="801927380">
          <w:marLeft w:val="640"/>
          <w:marRight w:val="0"/>
          <w:marTop w:val="0"/>
          <w:marBottom w:val="0"/>
          <w:divBdr>
            <w:top w:val="none" w:sz="0" w:space="0" w:color="auto"/>
            <w:left w:val="none" w:sz="0" w:space="0" w:color="auto"/>
            <w:bottom w:val="none" w:sz="0" w:space="0" w:color="auto"/>
            <w:right w:val="none" w:sz="0" w:space="0" w:color="auto"/>
          </w:divBdr>
        </w:div>
        <w:div w:id="889343266">
          <w:marLeft w:val="640"/>
          <w:marRight w:val="0"/>
          <w:marTop w:val="0"/>
          <w:marBottom w:val="0"/>
          <w:divBdr>
            <w:top w:val="none" w:sz="0" w:space="0" w:color="auto"/>
            <w:left w:val="none" w:sz="0" w:space="0" w:color="auto"/>
            <w:bottom w:val="none" w:sz="0" w:space="0" w:color="auto"/>
            <w:right w:val="none" w:sz="0" w:space="0" w:color="auto"/>
          </w:divBdr>
        </w:div>
        <w:div w:id="931359243">
          <w:marLeft w:val="640"/>
          <w:marRight w:val="0"/>
          <w:marTop w:val="0"/>
          <w:marBottom w:val="0"/>
          <w:divBdr>
            <w:top w:val="none" w:sz="0" w:space="0" w:color="auto"/>
            <w:left w:val="none" w:sz="0" w:space="0" w:color="auto"/>
            <w:bottom w:val="none" w:sz="0" w:space="0" w:color="auto"/>
            <w:right w:val="none" w:sz="0" w:space="0" w:color="auto"/>
          </w:divBdr>
        </w:div>
        <w:div w:id="1015112678">
          <w:marLeft w:val="640"/>
          <w:marRight w:val="0"/>
          <w:marTop w:val="0"/>
          <w:marBottom w:val="0"/>
          <w:divBdr>
            <w:top w:val="none" w:sz="0" w:space="0" w:color="auto"/>
            <w:left w:val="none" w:sz="0" w:space="0" w:color="auto"/>
            <w:bottom w:val="none" w:sz="0" w:space="0" w:color="auto"/>
            <w:right w:val="none" w:sz="0" w:space="0" w:color="auto"/>
          </w:divBdr>
        </w:div>
        <w:div w:id="1274479929">
          <w:marLeft w:val="640"/>
          <w:marRight w:val="0"/>
          <w:marTop w:val="0"/>
          <w:marBottom w:val="0"/>
          <w:divBdr>
            <w:top w:val="none" w:sz="0" w:space="0" w:color="auto"/>
            <w:left w:val="none" w:sz="0" w:space="0" w:color="auto"/>
            <w:bottom w:val="none" w:sz="0" w:space="0" w:color="auto"/>
            <w:right w:val="none" w:sz="0" w:space="0" w:color="auto"/>
          </w:divBdr>
        </w:div>
        <w:div w:id="1279140406">
          <w:marLeft w:val="640"/>
          <w:marRight w:val="0"/>
          <w:marTop w:val="0"/>
          <w:marBottom w:val="0"/>
          <w:divBdr>
            <w:top w:val="none" w:sz="0" w:space="0" w:color="auto"/>
            <w:left w:val="none" w:sz="0" w:space="0" w:color="auto"/>
            <w:bottom w:val="none" w:sz="0" w:space="0" w:color="auto"/>
            <w:right w:val="none" w:sz="0" w:space="0" w:color="auto"/>
          </w:divBdr>
        </w:div>
        <w:div w:id="1454713524">
          <w:marLeft w:val="640"/>
          <w:marRight w:val="0"/>
          <w:marTop w:val="0"/>
          <w:marBottom w:val="0"/>
          <w:divBdr>
            <w:top w:val="none" w:sz="0" w:space="0" w:color="auto"/>
            <w:left w:val="none" w:sz="0" w:space="0" w:color="auto"/>
            <w:bottom w:val="none" w:sz="0" w:space="0" w:color="auto"/>
            <w:right w:val="none" w:sz="0" w:space="0" w:color="auto"/>
          </w:divBdr>
        </w:div>
        <w:div w:id="1475223558">
          <w:marLeft w:val="640"/>
          <w:marRight w:val="0"/>
          <w:marTop w:val="0"/>
          <w:marBottom w:val="0"/>
          <w:divBdr>
            <w:top w:val="none" w:sz="0" w:space="0" w:color="auto"/>
            <w:left w:val="none" w:sz="0" w:space="0" w:color="auto"/>
            <w:bottom w:val="none" w:sz="0" w:space="0" w:color="auto"/>
            <w:right w:val="none" w:sz="0" w:space="0" w:color="auto"/>
          </w:divBdr>
        </w:div>
        <w:div w:id="1545630282">
          <w:marLeft w:val="640"/>
          <w:marRight w:val="0"/>
          <w:marTop w:val="0"/>
          <w:marBottom w:val="0"/>
          <w:divBdr>
            <w:top w:val="none" w:sz="0" w:space="0" w:color="auto"/>
            <w:left w:val="none" w:sz="0" w:space="0" w:color="auto"/>
            <w:bottom w:val="none" w:sz="0" w:space="0" w:color="auto"/>
            <w:right w:val="none" w:sz="0" w:space="0" w:color="auto"/>
          </w:divBdr>
        </w:div>
        <w:div w:id="1616905242">
          <w:marLeft w:val="640"/>
          <w:marRight w:val="0"/>
          <w:marTop w:val="0"/>
          <w:marBottom w:val="0"/>
          <w:divBdr>
            <w:top w:val="none" w:sz="0" w:space="0" w:color="auto"/>
            <w:left w:val="none" w:sz="0" w:space="0" w:color="auto"/>
            <w:bottom w:val="none" w:sz="0" w:space="0" w:color="auto"/>
            <w:right w:val="none" w:sz="0" w:space="0" w:color="auto"/>
          </w:divBdr>
        </w:div>
        <w:div w:id="1630892489">
          <w:marLeft w:val="640"/>
          <w:marRight w:val="0"/>
          <w:marTop w:val="0"/>
          <w:marBottom w:val="0"/>
          <w:divBdr>
            <w:top w:val="none" w:sz="0" w:space="0" w:color="auto"/>
            <w:left w:val="none" w:sz="0" w:space="0" w:color="auto"/>
            <w:bottom w:val="none" w:sz="0" w:space="0" w:color="auto"/>
            <w:right w:val="none" w:sz="0" w:space="0" w:color="auto"/>
          </w:divBdr>
        </w:div>
        <w:div w:id="1661033032">
          <w:marLeft w:val="640"/>
          <w:marRight w:val="0"/>
          <w:marTop w:val="0"/>
          <w:marBottom w:val="0"/>
          <w:divBdr>
            <w:top w:val="none" w:sz="0" w:space="0" w:color="auto"/>
            <w:left w:val="none" w:sz="0" w:space="0" w:color="auto"/>
            <w:bottom w:val="none" w:sz="0" w:space="0" w:color="auto"/>
            <w:right w:val="none" w:sz="0" w:space="0" w:color="auto"/>
          </w:divBdr>
        </w:div>
        <w:div w:id="1781342462">
          <w:marLeft w:val="640"/>
          <w:marRight w:val="0"/>
          <w:marTop w:val="0"/>
          <w:marBottom w:val="0"/>
          <w:divBdr>
            <w:top w:val="none" w:sz="0" w:space="0" w:color="auto"/>
            <w:left w:val="none" w:sz="0" w:space="0" w:color="auto"/>
            <w:bottom w:val="none" w:sz="0" w:space="0" w:color="auto"/>
            <w:right w:val="none" w:sz="0" w:space="0" w:color="auto"/>
          </w:divBdr>
        </w:div>
        <w:div w:id="2067292653">
          <w:marLeft w:val="640"/>
          <w:marRight w:val="0"/>
          <w:marTop w:val="0"/>
          <w:marBottom w:val="0"/>
          <w:divBdr>
            <w:top w:val="none" w:sz="0" w:space="0" w:color="auto"/>
            <w:left w:val="none" w:sz="0" w:space="0" w:color="auto"/>
            <w:bottom w:val="none" w:sz="0" w:space="0" w:color="auto"/>
            <w:right w:val="none" w:sz="0" w:space="0" w:color="auto"/>
          </w:divBdr>
        </w:div>
        <w:div w:id="2112505840">
          <w:marLeft w:val="640"/>
          <w:marRight w:val="0"/>
          <w:marTop w:val="0"/>
          <w:marBottom w:val="0"/>
          <w:divBdr>
            <w:top w:val="none" w:sz="0" w:space="0" w:color="auto"/>
            <w:left w:val="none" w:sz="0" w:space="0" w:color="auto"/>
            <w:bottom w:val="none" w:sz="0" w:space="0" w:color="auto"/>
            <w:right w:val="none" w:sz="0" w:space="0" w:color="auto"/>
          </w:divBdr>
        </w:div>
      </w:divsChild>
    </w:div>
    <w:div w:id="1490827541">
      <w:bodyDiv w:val="1"/>
      <w:marLeft w:val="0"/>
      <w:marRight w:val="0"/>
      <w:marTop w:val="0"/>
      <w:marBottom w:val="0"/>
      <w:divBdr>
        <w:top w:val="none" w:sz="0" w:space="0" w:color="auto"/>
        <w:left w:val="none" w:sz="0" w:space="0" w:color="auto"/>
        <w:bottom w:val="none" w:sz="0" w:space="0" w:color="auto"/>
        <w:right w:val="none" w:sz="0" w:space="0" w:color="auto"/>
      </w:divBdr>
      <w:divsChild>
        <w:div w:id="183053365">
          <w:marLeft w:val="640"/>
          <w:marRight w:val="0"/>
          <w:marTop w:val="0"/>
          <w:marBottom w:val="0"/>
          <w:divBdr>
            <w:top w:val="none" w:sz="0" w:space="0" w:color="auto"/>
            <w:left w:val="none" w:sz="0" w:space="0" w:color="auto"/>
            <w:bottom w:val="none" w:sz="0" w:space="0" w:color="auto"/>
            <w:right w:val="none" w:sz="0" w:space="0" w:color="auto"/>
          </w:divBdr>
        </w:div>
        <w:div w:id="243955035">
          <w:marLeft w:val="640"/>
          <w:marRight w:val="0"/>
          <w:marTop w:val="0"/>
          <w:marBottom w:val="0"/>
          <w:divBdr>
            <w:top w:val="none" w:sz="0" w:space="0" w:color="auto"/>
            <w:left w:val="none" w:sz="0" w:space="0" w:color="auto"/>
            <w:bottom w:val="none" w:sz="0" w:space="0" w:color="auto"/>
            <w:right w:val="none" w:sz="0" w:space="0" w:color="auto"/>
          </w:divBdr>
        </w:div>
        <w:div w:id="740754799">
          <w:marLeft w:val="640"/>
          <w:marRight w:val="0"/>
          <w:marTop w:val="0"/>
          <w:marBottom w:val="0"/>
          <w:divBdr>
            <w:top w:val="none" w:sz="0" w:space="0" w:color="auto"/>
            <w:left w:val="none" w:sz="0" w:space="0" w:color="auto"/>
            <w:bottom w:val="none" w:sz="0" w:space="0" w:color="auto"/>
            <w:right w:val="none" w:sz="0" w:space="0" w:color="auto"/>
          </w:divBdr>
        </w:div>
        <w:div w:id="807822967">
          <w:marLeft w:val="640"/>
          <w:marRight w:val="0"/>
          <w:marTop w:val="0"/>
          <w:marBottom w:val="0"/>
          <w:divBdr>
            <w:top w:val="none" w:sz="0" w:space="0" w:color="auto"/>
            <w:left w:val="none" w:sz="0" w:space="0" w:color="auto"/>
            <w:bottom w:val="none" w:sz="0" w:space="0" w:color="auto"/>
            <w:right w:val="none" w:sz="0" w:space="0" w:color="auto"/>
          </w:divBdr>
        </w:div>
        <w:div w:id="836846361">
          <w:marLeft w:val="640"/>
          <w:marRight w:val="0"/>
          <w:marTop w:val="0"/>
          <w:marBottom w:val="0"/>
          <w:divBdr>
            <w:top w:val="none" w:sz="0" w:space="0" w:color="auto"/>
            <w:left w:val="none" w:sz="0" w:space="0" w:color="auto"/>
            <w:bottom w:val="none" w:sz="0" w:space="0" w:color="auto"/>
            <w:right w:val="none" w:sz="0" w:space="0" w:color="auto"/>
          </w:divBdr>
        </w:div>
        <w:div w:id="965309677">
          <w:marLeft w:val="640"/>
          <w:marRight w:val="0"/>
          <w:marTop w:val="0"/>
          <w:marBottom w:val="0"/>
          <w:divBdr>
            <w:top w:val="none" w:sz="0" w:space="0" w:color="auto"/>
            <w:left w:val="none" w:sz="0" w:space="0" w:color="auto"/>
            <w:bottom w:val="none" w:sz="0" w:space="0" w:color="auto"/>
            <w:right w:val="none" w:sz="0" w:space="0" w:color="auto"/>
          </w:divBdr>
        </w:div>
        <w:div w:id="1081637174">
          <w:marLeft w:val="640"/>
          <w:marRight w:val="0"/>
          <w:marTop w:val="0"/>
          <w:marBottom w:val="0"/>
          <w:divBdr>
            <w:top w:val="none" w:sz="0" w:space="0" w:color="auto"/>
            <w:left w:val="none" w:sz="0" w:space="0" w:color="auto"/>
            <w:bottom w:val="none" w:sz="0" w:space="0" w:color="auto"/>
            <w:right w:val="none" w:sz="0" w:space="0" w:color="auto"/>
          </w:divBdr>
        </w:div>
        <w:div w:id="1099911369">
          <w:marLeft w:val="640"/>
          <w:marRight w:val="0"/>
          <w:marTop w:val="0"/>
          <w:marBottom w:val="0"/>
          <w:divBdr>
            <w:top w:val="none" w:sz="0" w:space="0" w:color="auto"/>
            <w:left w:val="none" w:sz="0" w:space="0" w:color="auto"/>
            <w:bottom w:val="none" w:sz="0" w:space="0" w:color="auto"/>
            <w:right w:val="none" w:sz="0" w:space="0" w:color="auto"/>
          </w:divBdr>
        </w:div>
        <w:div w:id="1128009996">
          <w:marLeft w:val="640"/>
          <w:marRight w:val="0"/>
          <w:marTop w:val="0"/>
          <w:marBottom w:val="0"/>
          <w:divBdr>
            <w:top w:val="none" w:sz="0" w:space="0" w:color="auto"/>
            <w:left w:val="none" w:sz="0" w:space="0" w:color="auto"/>
            <w:bottom w:val="none" w:sz="0" w:space="0" w:color="auto"/>
            <w:right w:val="none" w:sz="0" w:space="0" w:color="auto"/>
          </w:divBdr>
        </w:div>
        <w:div w:id="1196426093">
          <w:marLeft w:val="640"/>
          <w:marRight w:val="0"/>
          <w:marTop w:val="0"/>
          <w:marBottom w:val="0"/>
          <w:divBdr>
            <w:top w:val="none" w:sz="0" w:space="0" w:color="auto"/>
            <w:left w:val="none" w:sz="0" w:space="0" w:color="auto"/>
            <w:bottom w:val="none" w:sz="0" w:space="0" w:color="auto"/>
            <w:right w:val="none" w:sz="0" w:space="0" w:color="auto"/>
          </w:divBdr>
        </w:div>
        <w:div w:id="1202672515">
          <w:marLeft w:val="640"/>
          <w:marRight w:val="0"/>
          <w:marTop w:val="0"/>
          <w:marBottom w:val="0"/>
          <w:divBdr>
            <w:top w:val="none" w:sz="0" w:space="0" w:color="auto"/>
            <w:left w:val="none" w:sz="0" w:space="0" w:color="auto"/>
            <w:bottom w:val="none" w:sz="0" w:space="0" w:color="auto"/>
            <w:right w:val="none" w:sz="0" w:space="0" w:color="auto"/>
          </w:divBdr>
        </w:div>
        <w:div w:id="1348412457">
          <w:marLeft w:val="640"/>
          <w:marRight w:val="0"/>
          <w:marTop w:val="0"/>
          <w:marBottom w:val="0"/>
          <w:divBdr>
            <w:top w:val="none" w:sz="0" w:space="0" w:color="auto"/>
            <w:left w:val="none" w:sz="0" w:space="0" w:color="auto"/>
            <w:bottom w:val="none" w:sz="0" w:space="0" w:color="auto"/>
            <w:right w:val="none" w:sz="0" w:space="0" w:color="auto"/>
          </w:divBdr>
        </w:div>
        <w:div w:id="1412702960">
          <w:marLeft w:val="640"/>
          <w:marRight w:val="0"/>
          <w:marTop w:val="0"/>
          <w:marBottom w:val="0"/>
          <w:divBdr>
            <w:top w:val="none" w:sz="0" w:space="0" w:color="auto"/>
            <w:left w:val="none" w:sz="0" w:space="0" w:color="auto"/>
            <w:bottom w:val="none" w:sz="0" w:space="0" w:color="auto"/>
            <w:right w:val="none" w:sz="0" w:space="0" w:color="auto"/>
          </w:divBdr>
        </w:div>
        <w:div w:id="1412778541">
          <w:marLeft w:val="640"/>
          <w:marRight w:val="0"/>
          <w:marTop w:val="0"/>
          <w:marBottom w:val="0"/>
          <w:divBdr>
            <w:top w:val="none" w:sz="0" w:space="0" w:color="auto"/>
            <w:left w:val="none" w:sz="0" w:space="0" w:color="auto"/>
            <w:bottom w:val="none" w:sz="0" w:space="0" w:color="auto"/>
            <w:right w:val="none" w:sz="0" w:space="0" w:color="auto"/>
          </w:divBdr>
        </w:div>
        <w:div w:id="1456757492">
          <w:marLeft w:val="640"/>
          <w:marRight w:val="0"/>
          <w:marTop w:val="0"/>
          <w:marBottom w:val="0"/>
          <w:divBdr>
            <w:top w:val="none" w:sz="0" w:space="0" w:color="auto"/>
            <w:left w:val="none" w:sz="0" w:space="0" w:color="auto"/>
            <w:bottom w:val="none" w:sz="0" w:space="0" w:color="auto"/>
            <w:right w:val="none" w:sz="0" w:space="0" w:color="auto"/>
          </w:divBdr>
        </w:div>
        <w:div w:id="1510682413">
          <w:marLeft w:val="640"/>
          <w:marRight w:val="0"/>
          <w:marTop w:val="0"/>
          <w:marBottom w:val="0"/>
          <w:divBdr>
            <w:top w:val="none" w:sz="0" w:space="0" w:color="auto"/>
            <w:left w:val="none" w:sz="0" w:space="0" w:color="auto"/>
            <w:bottom w:val="none" w:sz="0" w:space="0" w:color="auto"/>
            <w:right w:val="none" w:sz="0" w:space="0" w:color="auto"/>
          </w:divBdr>
        </w:div>
        <w:div w:id="1557164705">
          <w:marLeft w:val="640"/>
          <w:marRight w:val="0"/>
          <w:marTop w:val="0"/>
          <w:marBottom w:val="0"/>
          <w:divBdr>
            <w:top w:val="none" w:sz="0" w:space="0" w:color="auto"/>
            <w:left w:val="none" w:sz="0" w:space="0" w:color="auto"/>
            <w:bottom w:val="none" w:sz="0" w:space="0" w:color="auto"/>
            <w:right w:val="none" w:sz="0" w:space="0" w:color="auto"/>
          </w:divBdr>
        </w:div>
        <w:div w:id="1607537594">
          <w:marLeft w:val="640"/>
          <w:marRight w:val="0"/>
          <w:marTop w:val="0"/>
          <w:marBottom w:val="0"/>
          <w:divBdr>
            <w:top w:val="none" w:sz="0" w:space="0" w:color="auto"/>
            <w:left w:val="none" w:sz="0" w:space="0" w:color="auto"/>
            <w:bottom w:val="none" w:sz="0" w:space="0" w:color="auto"/>
            <w:right w:val="none" w:sz="0" w:space="0" w:color="auto"/>
          </w:divBdr>
        </w:div>
        <w:div w:id="1820924996">
          <w:marLeft w:val="640"/>
          <w:marRight w:val="0"/>
          <w:marTop w:val="0"/>
          <w:marBottom w:val="0"/>
          <w:divBdr>
            <w:top w:val="none" w:sz="0" w:space="0" w:color="auto"/>
            <w:left w:val="none" w:sz="0" w:space="0" w:color="auto"/>
            <w:bottom w:val="none" w:sz="0" w:space="0" w:color="auto"/>
            <w:right w:val="none" w:sz="0" w:space="0" w:color="auto"/>
          </w:divBdr>
        </w:div>
        <w:div w:id="1951089215">
          <w:marLeft w:val="640"/>
          <w:marRight w:val="0"/>
          <w:marTop w:val="0"/>
          <w:marBottom w:val="0"/>
          <w:divBdr>
            <w:top w:val="none" w:sz="0" w:space="0" w:color="auto"/>
            <w:left w:val="none" w:sz="0" w:space="0" w:color="auto"/>
            <w:bottom w:val="none" w:sz="0" w:space="0" w:color="auto"/>
            <w:right w:val="none" w:sz="0" w:space="0" w:color="auto"/>
          </w:divBdr>
        </w:div>
        <w:div w:id="2018845380">
          <w:marLeft w:val="640"/>
          <w:marRight w:val="0"/>
          <w:marTop w:val="0"/>
          <w:marBottom w:val="0"/>
          <w:divBdr>
            <w:top w:val="none" w:sz="0" w:space="0" w:color="auto"/>
            <w:left w:val="none" w:sz="0" w:space="0" w:color="auto"/>
            <w:bottom w:val="none" w:sz="0" w:space="0" w:color="auto"/>
            <w:right w:val="none" w:sz="0" w:space="0" w:color="auto"/>
          </w:divBdr>
        </w:div>
        <w:div w:id="2038657661">
          <w:marLeft w:val="640"/>
          <w:marRight w:val="0"/>
          <w:marTop w:val="0"/>
          <w:marBottom w:val="0"/>
          <w:divBdr>
            <w:top w:val="none" w:sz="0" w:space="0" w:color="auto"/>
            <w:left w:val="none" w:sz="0" w:space="0" w:color="auto"/>
            <w:bottom w:val="none" w:sz="0" w:space="0" w:color="auto"/>
            <w:right w:val="none" w:sz="0" w:space="0" w:color="auto"/>
          </w:divBdr>
        </w:div>
        <w:div w:id="2069182022">
          <w:marLeft w:val="640"/>
          <w:marRight w:val="0"/>
          <w:marTop w:val="0"/>
          <w:marBottom w:val="0"/>
          <w:divBdr>
            <w:top w:val="none" w:sz="0" w:space="0" w:color="auto"/>
            <w:left w:val="none" w:sz="0" w:space="0" w:color="auto"/>
            <w:bottom w:val="none" w:sz="0" w:space="0" w:color="auto"/>
            <w:right w:val="none" w:sz="0" w:space="0" w:color="auto"/>
          </w:divBdr>
        </w:div>
        <w:div w:id="2081320826">
          <w:marLeft w:val="640"/>
          <w:marRight w:val="0"/>
          <w:marTop w:val="0"/>
          <w:marBottom w:val="0"/>
          <w:divBdr>
            <w:top w:val="none" w:sz="0" w:space="0" w:color="auto"/>
            <w:left w:val="none" w:sz="0" w:space="0" w:color="auto"/>
            <w:bottom w:val="none" w:sz="0" w:space="0" w:color="auto"/>
            <w:right w:val="none" w:sz="0" w:space="0" w:color="auto"/>
          </w:divBdr>
        </w:div>
        <w:div w:id="2136828878">
          <w:marLeft w:val="640"/>
          <w:marRight w:val="0"/>
          <w:marTop w:val="0"/>
          <w:marBottom w:val="0"/>
          <w:divBdr>
            <w:top w:val="none" w:sz="0" w:space="0" w:color="auto"/>
            <w:left w:val="none" w:sz="0" w:space="0" w:color="auto"/>
            <w:bottom w:val="none" w:sz="0" w:space="0" w:color="auto"/>
            <w:right w:val="none" w:sz="0" w:space="0" w:color="auto"/>
          </w:divBdr>
        </w:div>
      </w:divsChild>
    </w:div>
    <w:div w:id="1545868751">
      <w:bodyDiv w:val="1"/>
      <w:marLeft w:val="0"/>
      <w:marRight w:val="0"/>
      <w:marTop w:val="0"/>
      <w:marBottom w:val="0"/>
      <w:divBdr>
        <w:top w:val="none" w:sz="0" w:space="0" w:color="auto"/>
        <w:left w:val="none" w:sz="0" w:space="0" w:color="auto"/>
        <w:bottom w:val="none" w:sz="0" w:space="0" w:color="auto"/>
        <w:right w:val="none" w:sz="0" w:space="0" w:color="auto"/>
      </w:divBdr>
    </w:div>
    <w:div w:id="1555239726">
      <w:bodyDiv w:val="1"/>
      <w:marLeft w:val="0"/>
      <w:marRight w:val="0"/>
      <w:marTop w:val="0"/>
      <w:marBottom w:val="0"/>
      <w:divBdr>
        <w:top w:val="none" w:sz="0" w:space="0" w:color="auto"/>
        <w:left w:val="none" w:sz="0" w:space="0" w:color="auto"/>
        <w:bottom w:val="none" w:sz="0" w:space="0" w:color="auto"/>
        <w:right w:val="none" w:sz="0" w:space="0" w:color="auto"/>
      </w:divBdr>
      <w:divsChild>
        <w:div w:id="91247702">
          <w:marLeft w:val="640"/>
          <w:marRight w:val="0"/>
          <w:marTop w:val="0"/>
          <w:marBottom w:val="0"/>
          <w:divBdr>
            <w:top w:val="none" w:sz="0" w:space="0" w:color="auto"/>
            <w:left w:val="none" w:sz="0" w:space="0" w:color="auto"/>
            <w:bottom w:val="none" w:sz="0" w:space="0" w:color="auto"/>
            <w:right w:val="none" w:sz="0" w:space="0" w:color="auto"/>
          </w:divBdr>
        </w:div>
        <w:div w:id="170142533">
          <w:marLeft w:val="640"/>
          <w:marRight w:val="0"/>
          <w:marTop w:val="0"/>
          <w:marBottom w:val="0"/>
          <w:divBdr>
            <w:top w:val="none" w:sz="0" w:space="0" w:color="auto"/>
            <w:left w:val="none" w:sz="0" w:space="0" w:color="auto"/>
            <w:bottom w:val="none" w:sz="0" w:space="0" w:color="auto"/>
            <w:right w:val="none" w:sz="0" w:space="0" w:color="auto"/>
          </w:divBdr>
        </w:div>
        <w:div w:id="344140922">
          <w:marLeft w:val="640"/>
          <w:marRight w:val="0"/>
          <w:marTop w:val="0"/>
          <w:marBottom w:val="0"/>
          <w:divBdr>
            <w:top w:val="none" w:sz="0" w:space="0" w:color="auto"/>
            <w:left w:val="none" w:sz="0" w:space="0" w:color="auto"/>
            <w:bottom w:val="none" w:sz="0" w:space="0" w:color="auto"/>
            <w:right w:val="none" w:sz="0" w:space="0" w:color="auto"/>
          </w:divBdr>
        </w:div>
        <w:div w:id="463431720">
          <w:marLeft w:val="640"/>
          <w:marRight w:val="0"/>
          <w:marTop w:val="0"/>
          <w:marBottom w:val="0"/>
          <w:divBdr>
            <w:top w:val="none" w:sz="0" w:space="0" w:color="auto"/>
            <w:left w:val="none" w:sz="0" w:space="0" w:color="auto"/>
            <w:bottom w:val="none" w:sz="0" w:space="0" w:color="auto"/>
            <w:right w:val="none" w:sz="0" w:space="0" w:color="auto"/>
          </w:divBdr>
        </w:div>
        <w:div w:id="554703386">
          <w:marLeft w:val="640"/>
          <w:marRight w:val="0"/>
          <w:marTop w:val="0"/>
          <w:marBottom w:val="0"/>
          <w:divBdr>
            <w:top w:val="none" w:sz="0" w:space="0" w:color="auto"/>
            <w:left w:val="none" w:sz="0" w:space="0" w:color="auto"/>
            <w:bottom w:val="none" w:sz="0" w:space="0" w:color="auto"/>
            <w:right w:val="none" w:sz="0" w:space="0" w:color="auto"/>
          </w:divBdr>
        </w:div>
        <w:div w:id="662320598">
          <w:marLeft w:val="640"/>
          <w:marRight w:val="0"/>
          <w:marTop w:val="0"/>
          <w:marBottom w:val="0"/>
          <w:divBdr>
            <w:top w:val="none" w:sz="0" w:space="0" w:color="auto"/>
            <w:left w:val="none" w:sz="0" w:space="0" w:color="auto"/>
            <w:bottom w:val="none" w:sz="0" w:space="0" w:color="auto"/>
            <w:right w:val="none" w:sz="0" w:space="0" w:color="auto"/>
          </w:divBdr>
        </w:div>
        <w:div w:id="990643428">
          <w:marLeft w:val="640"/>
          <w:marRight w:val="0"/>
          <w:marTop w:val="0"/>
          <w:marBottom w:val="0"/>
          <w:divBdr>
            <w:top w:val="none" w:sz="0" w:space="0" w:color="auto"/>
            <w:left w:val="none" w:sz="0" w:space="0" w:color="auto"/>
            <w:bottom w:val="none" w:sz="0" w:space="0" w:color="auto"/>
            <w:right w:val="none" w:sz="0" w:space="0" w:color="auto"/>
          </w:divBdr>
        </w:div>
        <w:div w:id="1017535480">
          <w:marLeft w:val="640"/>
          <w:marRight w:val="0"/>
          <w:marTop w:val="0"/>
          <w:marBottom w:val="0"/>
          <w:divBdr>
            <w:top w:val="none" w:sz="0" w:space="0" w:color="auto"/>
            <w:left w:val="none" w:sz="0" w:space="0" w:color="auto"/>
            <w:bottom w:val="none" w:sz="0" w:space="0" w:color="auto"/>
            <w:right w:val="none" w:sz="0" w:space="0" w:color="auto"/>
          </w:divBdr>
        </w:div>
        <w:div w:id="1067461043">
          <w:marLeft w:val="640"/>
          <w:marRight w:val="0"/>
          <w:marTop w:val="0"/>
          <w:marBottom w:val="0"/>
          <w:divBdr>
            <w:top w:val="none" w:sz="0" w:space="0" w:color="auto"/>
            <w:left w:val="none" w:sz="0" w:space="0" w:color="auto"/>
            <w:bottom w:val="none" w:sz="0" w:space="0" w:color="auto"/>
            <w:right w:val="none" w:sz="0" w:space="0" w:color="auto"/>
          </w:divBdr>
        </w:div>
        <w:div w:id="1121072548">
          <w:marLeft w:val="640"/>
          <w:marRight w:val="0"/>
          <w:marTop w:val="0"/>
          <w:marBottom w:val="0"/>
          <w:divBdr>
            <w:top w:val="none" w:sz="0" w:space="0" w:color="auto"/>
            <w:left w:val="none" w:sz="0" w:space="0" w:color="auto"/>
            <w:bottom w:val="none" w:sz="0" w:space="0" w:color="auto"/>
            <w:right w:val="none" w:sz="0" w:space="0" w:color="auto"/>
          </w:divBdr>
        </w:div>
        <w:div w:id="1274938670">
          <w:marLeft w:val="640"/>
          <w:marRight w:val="0"/>
          <w:marTop w:val="0"/>
          <w:marBottom w:val="0"/>
          <w:divBdr>
            <w:top w:val="none" w:sz="0" w:space="0" w:color="auto"/>
            <w:left w:val="none" w:sz="0" w:space="0" w:color="auto"/>
            <w:bottom w:val="none" w:sz="0" w:space="0" w:color="auto"/>
            <w:right w:val="none" w:sz="0" w:space="0" w:color="auto"/>
          </w:divBdr>
        </w:div>
        <w:div w:id="1454323314">
          <w:marLeft w:val="640"/>
          <w:marRight w:val="0"/>
          <w:marTop w:val="0"/>
          <w:marBottom w:val="0"/>
          <w:divBdr>
            <w:top w:val="none" w:sz="0" w:space="0" w:color="auto"/>
            <w:left w:val="none" w:sz="0" w:space="0" w:color="auto"/>
            <w:bottom w:val="none" w:sz="0" w:space="0" w:color="auto"/>
            <w:right w:val="none" w:sz="0" w:space="0" w:color="auto"/>
          </w:divBdr>
        </w:div>
        <w:div w:id="1459959141">
          <w:marLeft w:val="640"/>
          <w:marRight w:val="0"/>
          <w:marTop w:val="0"/>
          <w:marBottom w:val="0"/>
          <w:divBdr>
            <w:top w:val="none" w:sz="0" w:space="0" w:color="auto"/>
            <w:left w:val="none" w:sz="0" w:space="0" w:color="auto"/>
            <w:bottom w:val="none" w:sz="0" w:space="0" w:color="auto"/>
            <w:right w:val="none" w:sz="0" w:space="0" w:color="auto"/>
          </w:divBdr>
        </w:div>
        <w:div w:id="1496604078">
          <w:marLeft w:val="640"/>
          <w:marRight w:val="0"/>
          <w:marTop w:val="0"/>
          <w:marBottom w:val="0"/>
          <w:divBdr>
            <w:top w:val="none" w:sz="0" w:space="0" w:color="auto"/>
            <w:left w:val="none" w:sz="0" w:space="0" w:color="auto"/>
            <w:bottom w:val="none" w:sz="0" w:space="0" w:color="auto"/>
            <w:right w:val="none" w:sz="0" w:space="0" w:color="auto"/>
          </w:divBdr>
        </w:div>
        <w:div w:id="1686788840">
          <w:marLeft w:val="640"/>
          <w:marRight w:val="0"/>
          <w:marTop w:val="0"/>
          <w:marBottom w:val="0"/>
          <w:divBdr>
            <w:top w:val="none" w:sz="0" w:space="0" w:color="auto"/>
            <w:left w:val="none" w:sz="0" w:space="0" w:color="auto"/>
            <w:bottom w:val="none" w:sz="0" w:space="0" w:color="auto"/>
            <w:right w:val="none" w:sz="0" w:space="0" w:color="auto"/>
          </w:divBdr>
        </w:div>
        <w:div w:id="1736320840">
          <w:marLeft w:val="640"/>
          <w:marRight w:val="0"/>
          <w:marTop w:val="0"/>
          <w:marBottom w:val="0"/>
          <w:divBdr>
            <w:top w:val="none" w:sz="0" w:space="0" w:color="auto"/>
            <w:left w:val="none" w:sz="0" w:space="0" w:color="auto"/>
            <w:bottom w:val="none" w:sz="0" w:space="0" w:color="auto"/>
            <w:right w:val="none" w:sz="0" w:space="0" w:color="auto"/>
          </w:divBdr>
        </w:div>
        <w:div w:id="1981691393">
          <w:marLeft w:val="640"/>
          <w:marRight w:val="0"/>
          <w:marTop w:val="0"/>
          <w:marBottom w:val="0"/>
          <w:divBdr>
            <w:top w:val="none" w:sz="0" w:space="0" w:color="auto"/>
            <w:left w:val="none" w:sz="0" w:space="0" w:color="auto"/>
            <w:bottom w:val="none" w:sz="0" w:space="0" w:color="auto"/>
            <w:right w:val="none" w:sz="0" w:space="0" w:color="auto"/>
          </w:divBdr>
        </w:div>
        <w:div w:id="2019431163">
          <w:marLeft w:val="640"/>
          <w:marRight w:val="0"/>
          <w:marTop w:val="0"/>
          <w:marBottom w:val="0"/>
          <w:divBdr>
            <w:top w:val="none" w:sz="0" w:space="0" w:color="auto"/>
            <w:left w:val="none" w:sz="0" w:space="0" w:color="auto"/>
            <w:bottom w:val="none" w:sz="0" w:space="0" w:color="auto"/>
            <w:right w:val="none" w:sz="0" w:space="0" w:color="auto"/>
          </w:divBdr>
        </w:div>
        <w:div w:id="2030643035">
          <w:marLeft w:val="640"/>
          <w:marRight w:val="0"/>
          <w:marTop w:val="0"/>
          <w:marBottom w:val="0"/>
          <w:divBdr>
            <w:top w:val="none" w:sz="0" w:space="0" w:color="auto"/>
            <w:left w:val="none" w:sz="0" w:space="0" w:color="auto"/>
            <w:bottom w:val="none" w:sz="0" w:space="0" w:color="auto"/>
            <w:right w:val="none" w:sz="0" w:space="0" w:color="auto"/>
          </w:divBdr>
        </w:div>
        <w:div w:id="2051107773">
          <w:marLeft w:val="640"/>
          <w:marRight w:val="0"/>
          <w:marTop w:val="0"/>
          <w:marBottom w:val="0"/>
          <w:divBdr>
            <w:top w:val="none" w:sz="0" w:space="0" w:color="auto"/>
            <w:left w:val="none" w:sz="0" w:space="0" w:color="auto"/>
            <w:bottom w:val="none" w:sz="0" w:space="0" w:color="auto"/>
            <w:right w:val="none" w:sz="0" w:space="0" w:color="auto"/>
          </w:divBdr>
        </w:div>
        <w:div w:id="2059933093">
          <w:marLeft w:val="640"/>
          <w:marRight w:val="0"/>
          <w:marTop w:val="0"/>
          <w:marBottom w:val="0"/>
          <w:divBdr>
            <w:top w:val="none" w:sz="0" w:space="0" w:color="auto"/>
            <w:left w:val="none" w:sz="0" w:space="0" w:color="auto"/>
            <w:bottom w:val="none" w:sz="0" w:space="0" w:color="auto"/>
            <w:right w:val="none" w:sz="0" w:space="0" w:color="auto"/>
          </w:divBdr>
        </w:div>
        <w:div w:id="2125150583">
          <w:marLeft w:val="640"/>
          <w:marRight w:val="0"/>
          <w:marTop w:val="0"/>
          <w:marBottom w:val="0"/>
          <w:divBdr>
            <w:top w:val="none" w:sz="0" w:space="0" w:color="auto"/>
            <w:left w:val="none" w:sz="0" w:space="0" w:color="auto"/>
            <w:bottom w:val="none" w:sz="0" w:space="0" w:color="auto"/>
            <w:right w:val="none" w:sz="0" w:space="0" w:color="auto"/>
          </w:divBdr>
        </w:div>
      </w:divsChild>
    </w:div>
    <w:div w:id="1564759692">
      <w:bodyDiv w:val="1"/>
      <w:marLeft w:val="0"/>
      <w:marRight w:val="0"/>
      <w:marTop w:val="0"/>
      <w:marBottom w:val="0"/>
      <w:divBdr>
        <w:top w:val="none" w:sz="0" w:space="0" w:color="auto"/>
        <w:left w:val="none" w:sz="0" w:space="0" w:color="auto"/>
        <w:bottom w:val="none" w:sz="0" w:space="0" w:color="auto"/>
        <w:right w:val="none" w:sz="0" w:space="0" w:color="auto"/>
      </w:divBdr>
      <w:divsChild>
        <w:div w:id="225528291">
          <w:marLeft w:val="640"/>
          <w:marRight w:val="0"/>
          <w:marTop w:val="0"/>
          <w:marBottom w:val="0"/>
          <w:divBdr>
            <w:top w:val="none" w:sz="0" w:space="0" w:color="auto"/>
            <w:left w:val="none" w:sz="0" w:space="0" w:color="auto"/>
            <w:bottom w:val="none" w:sz="0" w:space="0" w:color="auto"/>
            <w:right w:val="none" w:sz="0" w:space="0" w:color="auto"/>
          </w:divBdr>
        </w:div>
        <w:div w:id="241914198">
          <w:marLeft w:val="640"/>
          <w:marRight w:val="0"/>
          <w:marTop w:val="0"/>
          <w:marBottom w:val="0"/>
          <w:divBdr>
            <w:top w:val="none" w:sz="0" w:space="0" w:color="auto"/>
            <w:left w:val="none" w:sz="0" w:space="0" w:color="auto"/>
            <w:bottom w:val="none" w:sz="0" w:space="0" w:color="auto"/>
            <w:right w:val="none" w:sz="0" w:space="0" w:color="auto"/>
          </w:divBdr>
        </w:div>
        <w:div w:id="335423018">
          <w:marLeft w:val="640"/>
          <w:marRight w:val="0"/>
          <w:marTop w:val="0"/>
          <w:marBottom w:val="0"/>
          <w:divBdr>
            <w:top w:val="none" w:sz="0" w:space="0" w:color="auto"/>
            <w:left w:val="none" w:sz="0" w:space="0" w:color="auto"/>
            <w:bottom w:val="none" w:sz="0" w:space="0" w:color="auto"/>
            <w:right w:val="none" w:sz="0" w:space="0" w:color="auto"/>
          </w:divBdr>
        </w:div>
        <w:div w:id="383529281">
          <w:marLeft w:val="640"/>
          <w:marRight w:val="0"/>
          <w:marTop w:val="0"/>
          <w:marBottom w:val="0"/>
          <w:divBdr>
            <w:top w:val="none" w:sz="0" w:space="0" w:color="auto"/>
            <w:left w:val="none" w:sz="0" w:space="0" w:color="auto"/>
            <w:bottom w:val="none" w:sz="0" w:space="0" w:color="auto"/>
            <w:right w:val="none" w:sz="0" w:space="0" w:color="auto"/>
          </w:divBdr>
        </w:div>
        <w:div w:id="444156977">
          <w:marLeft w:val="640"/>
          <w:marRight w:val="0"/>
          <w:marTop w:val="0"/>
          <w:marBottom w:val="0"/>
          <w:divBdr>
            <w:top w:val="none" w:sz="0" w:space="0" w:color="auto"/>
            <w:left w:val="none" w:sz="0" w:space="0" w:color="auto"/>
            <w:bottom w:val="none" w:sz="0" w:space="0" w:color="auto"/>
            <w:right w:val="none" w:sz="0" w:space="0" w:color="auto"/>
          </w:divBdr>
        </w:div>
        <w:div w:id="509224475">
          <w:marLeft w:val="640"/>
          <w:marRight w:val="0"/>
          <w:marTop w:val="0"/>
          <w:marBottom w:val="0"/>
          <w:divBdr>
            <w:top w:val="none" w:sz="0" w:space="0" w:color="auto"/>
            <w:left w:val="none" w:sz="0" w:space="0" w:color="auto"/>
            <w:bottom w:val="none" w:sz="0" w:space="0" w:color="auto"/>
            <w:right w:val="none" w:sz="0" w:space="0" w:color="auto"/>
          </w:divBdr>
        </w:div>
        <w:div w:id="512766355">
          <w:marLeft w:val="640"/>
          <w:marRight w:val="0"/>
          <w:marTop w:val="0"/>
          <w:marBottom w:val="0"/>
          <w:divBdr>
            <w:top w:val="none" w:sz="0" w:space="0" w:color="auto"/>
            <w:left w:val="none" w:sz="0" w:space="0" w:color="auto"/>
            <w:bottom w:val="none" w:sz="0" w:space="0" w:color="auto"/>
            <w:right w:val="none" w:sz="0" w:space="0" w:color="auto"/>
          </w:divBdr>
        </w:div>
        <w:div w:id="587425965">
          <w:marLeft w:val="640"/>
          <w:marRight w:val="0"/>
          <w:marTop w:val="0"/>
          <w:marBottom w:val="0"/>
          <w:divBdr>
            <w:top w:val="none" w:sz="0" w:space="0" w:color="auto"/>
            <w:left w:val="none" w:sz="0" w:space="0" w:color="auto"/>
            <w:bottom w:val="none" w:sz="0" w:space="0" w:color="auto"/>
            <w:right w:val="none" w:sz="0" w:space="0" w:color="auto"/>
          </w:divBdr>
        </w:div>
        <w:div w:id="599796746">
          <w:marLeft w:val="640"/>
          <w:marRight w:val="0"/>
          <w:marTop w:val="0"/>
          <w:marBottom w:val="0"/>
          <w:divBdr>
            <w:top w:val="none" w:sz="0" w:space="0" w:color="auto"/>
            <w:left w:val="none" w:sz="0" w:space="0" w:color="auto"/>
            <w:bottom w:val="none" w:sz="0" w:space="0" w:color="auto"/>
            <w:right w:val="none" w:sz="0" w:space="0" w:color="auto"/>
          </w:divBdr>
        </w:div>
        <w:div w:id="628710863">
          <w:marLeft w:val="640"/>
          <w:marRight w:val="0"/>
          <w:marTop w:val="0"/>
          <w:marBottom w:val="0"/>
          <w:divBdr>
            <w:top w:val="none" w:sz="0" w:space="0" w:color="auto"/>
            <w:left w:val="none" w:sz="0" w:space="0" w:color="auto"/>
            <w:bottom w:val="none" w:sz="0" w:space="0" w:color="auto"/>
            <w:right w:val="none" w:sz="0" w:space="0" w:color="auto"/>
          </w:divBdr>
        </w:div>
        <w:div w:id="787889284">
          <w:marLeft w:val="640"/>
          <w:marRight w:val="0"/>
          <w:marTop w:val="0"/>
          <w:marBottom w:val="0"/>
          <w:divBdr>
            <w:top w:val="none" w:sz="0" w:space="0" w:color="auto"/>
            <w:left w:val="none" w:sz="0" w:space="0" w:color="auto"/>
            <w:bottom w:val="none" w:sz="0" w:space="0" w:color="auto"/>
            <w:right w:val="none" w:sz="0" w:space="0" w:color="auto"/>
          </w:divBdr>
        </w:div>
        <w:div w:id="1022558286">
          <w:marLeft w:val="640"/>
          <w:marRight w:val="0"/>
          <w:marTop w:val="0"/>
          <w:marBottom w:val="0"/>
          <w:divBdr>
            <w:top w:val="none" w:sz="0" w:space="0" w:color="auto"/>
            <w:left w:val="none" w:sz="0" w:space="0" w:color="auto"/>
            <w:bottom w:val="none" w:sz="0" w:space="0" w:color="auto"/>
            <w:right w:val="none" w:sz="0" w:space="0" w:color="auto"/>
          </w:divBdr>
        </w:div>
        <w:div w:id="1044325754">
          <w:marLeft w:val="640"/>
          <w:marRight w:val="0"/>
          <w:marTop w:val="0"/>
          <w:marBottom w:val="0"/>
          <w:divBdr>
            <w:top w:val="none" w:sz="0" w:space="0" w:color="auto"/>
            <w:left w:val="none" w:sz="0" w:space="0" w:color="auto"/>
            <w:bottom w:val="none" w:sz="0" w:space="0" w:color="auto"/>
            <w:right w:val="none" w:sz="0" w:space="0" w:color="auto"/>
          </w:divBdr>
        </w:div>
        <w:div w:id="1310940160">
          <w:marLeft w:val="640"/>
          <w:marRight w:val="0"/>
          <w:marTop w:val="0"/>
          <w:marBottom w:val="0"/>
          <w:divBdr>
            <w:top w:val="none" w:sz="0" w:space="0" w:color="auto"/>
            <w:left w:val="none" w:sz="0" w:space="0" w:color="auto"/>
            <w:bottom w:val="none" w:sz="0" w:space="0" w:color="auto"/>
            <w:right w:val="none" w:sz="0" w:space="0" w:color="auto"/>
          </w:divBdr>
        </w:div>
        <w:div w:id="1635871061">
          <w:marLeft w:val="640"/>
          <w:marRight w:val="0"/>
          <w:marTop w:val="0"/>
          <w:marBottom w:val="0"/>
          <w:divBdr>
            <w:top w:val="none" w:sz="0" w:space="0" w:color="auto"/>
            <w:left w:val="none" w:sz="0" w:space="0" w:color="auto"/>
            <w:bottom w:val="none" w:sz="0" w:space="0" w:color="auto"/>
            <w:right w:val="none" w:sz="0" w:space="0" w:color="auto"/>
          </w:divBdr>
        </w:div>
        <w:div w:id="1708489475">
          <w:marLeft w:val="640"/>
          <w:marRight w:val="0"/>
          <w:marTop w:val="0"/>
          <w:marBottom w:val="0"/>
          <w:divBdr>
            <w:top w:val="none" w:sz="0" w:space="0" w:color="auto"/>
            <w:left w:val="none" w:sz="0" w:space="0" w:color="auto"/>
            <w:bottom w:val="none" w:sz="0" w:space="0" w:color="auto"/>
            <w:right w:val="none" w:sz="0" w:space="0" w:color="auto"/>
          </w:divBdr>
        </w:div>
        <w:div w:id="1744058040">
          <w:marLeft w:val="640"/>
          <w:marRight w:val="0"/>
          <w:marTop w:val="0"/>
          <w:marBottom w:val="0"/>
          <w:divBdr>
            <w:top w:val="none" w:sz="0" w:space="0" w:color="auto"/>
            <w:left w:val="none" w:sz="0" w:space="0" w:color="auto"/>
            <w:bottom w:val="none" w:sz="0" w:space="0" w:color="auto"/>
            <w:right w:val="none" w:sz="0" w:space="0" w:color="auto"/>
          </w:divBdr>
        </w:div>
        <w:div w:id="1757359418">
          <w:marLeft w:val="640"/>
          <w:marRight w:val="0"/>
          <w:marTop w:val="0"/>
          <w:marBottom w:val="0"/>
          <w:divBdr>
            <w:top w:val="none" w:sz="0" w:space="0" w:color="auto"/>
            <w:left w:val="none" w:sz="0" w:space="0" w:color="auto"/>
            <w:bottom w:val="none" w:sz="0" w:space="0" w:color="auto"/>
            <w:right w:val="none" w:sz="0" w:space="0" w:color="auto"/>
          </w:divBdr>
        </w:div>
        <w:div w:id="1849444181">
          <w:marLeft w:val="640"/>
          <w:marRight w:val="0"/>
          <w:marTop w:val="0"/>
          <w:marBottom w:val="0"/>
          <w:divBdr>
            <w:top w:val="none" w:sz="0" w:space="0" w:color="auto"/>
            <w:left w:val="none" w:sz="0" w:space="0" w:color="auto"/>
            <w:bottom w:val="none" w:sz="0" w:space="0" w:color="auto"/>
            <w:right w:val="none" w:sz="0" w:space="0" w:color="auto"/>
          </w:divBdr>
        </w:div>
        <w:div w:id="1987511382">
          <w:marLeft w:val="640"/>
          <w:marRight w:val="0"/>
          <w:marTop w:val="0"/>
          <w:marBottom w:val="0"/>
          <w:divBdr>
            <w:top w:val="none" w:sz="0" w:space="0" w:color="auto"/>
            <w:left w:val="none" w:sz="0" w:space="0" w:color="auto"/>
            <w:bottom w:val="none" w:sz="0" w:space="0" w:color="auto"/>
            <w:right w:val="none" w:sz="0" w:space="0" w:color="auto"/>
          </w:divBdr>
        </w:div>
        <w:div w:id="2001762887">
          <w:marLeft w:val="640"/>
          <w:marRight w:val="0"/>
          <w:marTop w:val="0"/>
          <w:marBottom w:val="0"/>
          <w:divBdr>
            <w:top w:val="none" w:sz="0" w:space="0" w:color="auto"/>
            <w:left w:val="none" w:sz="0" w:space="0" w:color="auto"/>
            <w:bottom w:val="none" w:sz="0" w:space="0" w:color="auto"/>
            <w:right w:val="none" w:sz="0" w:space="0" w:color="auto"/>
          </w:divBdr>
        </w:div>
        <w:div w:id="2094277630">
          <w:marLeft w:val="640"/>
          <w:marRight w:val="0"/>
          <w:marTop w:val="0"/>
          <w:marBottom w:val="0"/>
          <w:divBdr>
            <w:top w:val="none" w:sz="0" w:space="0" w:color="auto"/>
            <w:left w:val="none" w:sz="0" w:space="0" w:color="auto"/>
            <w:bottom w:val="none" w:sz="0" w:space="0" w:color="auto"/>
            <w:right w:val="none" w:sz="0" w:space="0" w:color="auto"/>
          </w:divBdr>
        </w:div>
      </w:divsChild>
    </w:div>
    <w:div w:id="1581527289">
      <w:bodyDiv w:val="1"/>
      <w:marLeft w:val="0"/>
      <w:marRight w:val="0"/>
      <w:marTop w:val="0"/>
      <w:marBottom w:val="0"/>
      <w:divBdr>
        <w:top w:val="none" w:sz="0" w:space="0" w:color="auto"/>
        <w:left w:val="none" w:sz="0" w:space="0" w:color="auto"/>
        <w:bottom w:val="none" w:sz="0" w:space="0" w:color="auto"/>
        <w:right w:val="none" w:sz="0" w:space="0" w:color="auto"/>
      </w:divBdr>
      <w:divsChild>
        <w:div w:id="63066354">
          <w:marLeft w:val="640"/>
          <w:marRight w:val="0"/>
          <w:marTop w:val="0"/>
          <w:marBottom w:val="0"/>
          <w:divBdr>
            <w:top w:val="none" w:sz="0" w:space="0" w:color="auto"/>
            <w:left w:val="none" w:sz="0" w:space="0" w:color="auto"/>
            <w:bottom w:val="none" w:sz="0" w:space="0" w:color="auto"/>
            <w:right w:val="none" w:sz="0" w:space="0" w:color="auto"/>
          </w:divBdr>
        </w:div>
        <w:div w:id="296688451">
          <w:marLeft w:val="640"/>
          <w:marRight w:val="0"/>
          <w:marTop w:val="0"/>
          <w:marBottom w:val="0"/>
          <w:divBdr>
            <w:top w:val="none" w:sz="0" w:space="0" w:color="auto"/>
            <w:left w:val="none" w:sz="0" w:space="0" w:color="auto"/>
            <w:bottom w:val="none" w:sz="0" w:space="0" w:color="auto"/>
            <w:right w:val="none" w:sz="0" w:space="0" w:color="auto"/>
          </w:divBdr>
        </w:div>
        <w:div w:id="359478911">
          <w:marLeft w:val="640"/>
          <w:marRight w:val="0"/>
          <w:marTop w:val="0"/>
          <w:marBottom w:val="0"/>
          <w:divBdr>
            <w:top w:val="none" w:sz="0" w:space="0" w:color="auto"/>
            <w:left w:val="none" w:sz="0" w:space="0" w:color="auto"/>
            <w:bottom w:val="none" w:sz="0" w:space="0" w:color="auto"/>
            <w:right w:val="none" w:sz="0" w:space="0" w:color="auto"/>
          </w:divBdr>
        </w:div>
        <w:div w:id="480847393">
          <w:marLeft w:val="640"/>
          <w:marRight w:val="0"/>
          <w:marTop w:val="0"/>
          <w:marBottom w:val="0"/>
          <w:divBdr>
            <w:top w:val="none" w:sz="0" w:space="0" w:color="auto"/>
            <w:left w:val="none" w:sz="0" w:space="0" w:color="auto"/>
            <w:bottom w:val="none" w:sz="0" w:space="0" w:color="auto"/>
            <w:right w:val="none" w:sz="0" w:space="0" w:color="auto"/>
          </w:divBdr>
        </w:div>
        <w:div w:id="626667707">
          <w:marLeft w:val="640"/>
          <w:marRight w:val="0"/>
          <w:marTop w:val="0"/>
          <w:marBottom w:val="0"/>
          <w:divBdr>
            <w:top w:val="none" w:sz="0" w:space="0" w:color="auto"/>
            <w:left w:val="none" w:sz="0" w:space="0" w:color="auto"/>
            <w:bottom w:val="none" w:sz="0" w:space="0" w:color="auto"/>
            <w:right w:val="none" w:sz="0" w:space="0" w:color="auto"/>
          </w:divBdr>
        </w:div>
        <w:div w:id="630016114">
          <w:marLeft w:val="640"/>
          <w:marRight w:val="0"/>
          <w:marTop w:val="0"/>
          <w:marBottom w:val="0"/>
          <w:divBdr>
            <w:top w:val="none" w:sz="0" w:space="0" w:color="auto"/>
            <w:left w:val="none" w:sz="0" w:space="0" w:color="auto"/>
            <w:bottom w:val="none" w:sz="0" w:space="0" w:color="auto"/>
            <w:right w:val="none" w:sz="0" w:space="0" w:color="auto"/>
          </w:divBdr>
        </w:div>
        <w:div w:id="763963837">
          <w:marLeft w:val="640"/>
          <w:marRight w:val="0"/>
          <w:marTop w:val="0"/>
          <w:marBottom w:val="0"/>
          <w:divBdr>
            <w:top w:val="none" w:sz="0" w:space="0" w:color="auto"/>
            <w:left w:val="none" w:sz="0" w:space="0" w:color="auto"/>
            <w:bottom w:val="none" w:sz="0" w:space="0" w:color="auto"/>
            <w:right w:val="none" w:sz="0" w:space="0" w:color="auto"/>
          </w:divBdr>
        </w:div>
        <w:div w:id="816068678">
          <w:marLeft w:val="640"/>
          <w:marRight w:val="0"/>
          <w:marTop w:val="0"/>
          <w:marBottom w:val="0"/>
          <w:divBdr>
            <w:top w:val="none" w:sz="0" w:space="0" w:color="auto"/>
            <w:left w:val="none" w:sz="0" w:space="0" w:color="auto"/>
            <w:bottom w:val="none" w:sz="0" w:space="0" w:color="auto"/>
            <w:right w:val="none" w:sz="0" w:space="0" w:color="auto"/>
          </w:divBdr>
        </w:div>
        <w:div w:id="1031685914">
          <w:marLeft w:val="640"/>
          <w:marRight w:val="0"/>
          <w:marTop w:val="0"/>
          <w:marBottom w:val="0"/>
          <w:divBdr>
            <w:top w:val="none" w:sz="0" w:space="0" w:color="auto"/>
            <w:left w:val="none" w:sz="0" w:space="0" w:color="auto"/>
            <w:bottom w:val="none" w:sz="0" w:space="0" w:color="auto"/>
            <w:right w:val="none" w:sz="0" w:space="0" w:color="auto"/>
          </w:divBdr>
        </w:div>
        <w:div w:id="1299652297">
          <w:marLeft w:val="640"/>
          <w:marRight w:val="0"/>
          <w:marTop w:val="0"/>
          <w:marBottom w:val="0"/>
          <w:divBdr>
            <w:top w:val="none" w:sz="0" w:space="0" w:color="auto"/>
            <w:left w:val="none" w:sz="0" w:space="0" w:color="auto"/>
            <w:bottom w:val="none" w:sz="0" w:space="0" w:color="auto"/>
            <w:right w:val="none" w:sz="0" w:space="0" w:color="auto"/>
          </w:divBdr>
        </w:div>
        <w:div w:id="1409578468">
          <w:marLeft w:val="640"/>
          <w:marRight w:val="0"/>
          <w:marTop w:val="0"/>
          <w:marBottom w:val="0"/>
          <w:divBdr>
            <w:top w:val="none" w:sz="0" w:space="0" w:color="auto"/>
            <w:left w:val="none" w:sz="0" w:space="0" w:color="auto"/>
            <w:bottom w:val="none" w:sz="0" w:space="0" w:color="auto"/>
            <w:right w:val="none" w:sz="0" w:space="0" w:color="auto"/>
          </w:divBdr>
        </w:div>
        <w:div w:id="1543710239">
          <w:marLeft w:val="640"/>
          <w:marRight w:val="0"/>
          <w:marTop w:val="0"/>
          <w:marBottom w:val="0"/>
          <w:divBdr>
            <w:top w:val="none" w:sz="0" w:space="0" w:color="auto"/>
            <w:left w:val="none" w:sz="0" w:space="0" w:color="auto"/>
            <w:bottom w:val="none" w:sz="0" w:space="0" w:color="auto"/>
            <w:right w:val="none" w:sz="0" w:space="0" w:color="auto"/>
          </w:divBdr>
        </w:div>
        <w:div w:id="1565212761">
          <w:marLeft w:val="640"/>
          <w:marRight w:val="0"/>
          <w:marTop w:val="0"/>
          <w:marBottom w:val="0"/>
          <w:divBdr>
            <w:top w:val="none" w:sz="0" w:space="0" w:color="auto"/>
            <w:left w:val="none" w:sz="0" w:space="0" w:color="auto"/>
            <w:bottom w:val="none" w:sz="0" w:space="0" w:color="auto"/>
            <w:right w:val="none" w:sz="0" w:space="0" w:color="auto"/>
          </w:divBdr>
        </w:div>
        <w:div w:id="1635141193">
          <w:marLeft w:val="640"/>
          <w:marRight w:val="0"/>
          <w:marTop w:val="0"/>
          <w:marBottom w:val="0"/>
          <w:divBdr>
            <w:top w:val="none" w:sz="0" w:space="0" w:color="auto"/>
            <w:left w:val="none" w:sz="0" w:space="0" w:color="auto"/>
            <w:bottom w:val="none" w:sz="0" w:space="0" w:color="auto"/>
            <w:right w:val="none" w:sz="0" w:space="0" w:color="auto"/>
          </w:divBdr>
        </w:div>
        <w:div w:id="1642925126">
          <w:marLeft w:val="640"/>
          <w:marRight w:val="0"/>
          <w:marTop w:val="0"/>
          <w:marBottom w:val="0"/>
          <w:divBdr>
            <w:top w:val="none" w:sz="0" w:space="0" w:color="auto"/>
            <w:left w:val="none" w:sz="0" w:space="0" w:color="auto"/>
            <w:bottom w:val="none" w:sz="0" w:space="0" w:color="auto"/>
            <w:right w:val="none" w:sz="0" w:space="0" w:color="auto"/>
          </w:divBdr>
        </w:div>
        <w:div w:id="1646814216">
          <w:marLeft w:val="640"/>
          <w:marRight w:val="0"/>
          <w:marTop w:val="0"/>
          <w:marBottom w:val="0"/>
          <w:divBdr>
            <w:top w:val="none" w:sz="0" w:space="0" w:color="auto"/>
            <w:left w:val="none" w:sz="0" w:space="0" w:color="auto"/>
            <w:bottom w:val="none" w:sz="0" w:space="0" w:color="auto"/>
            <w:right w:val="none" w:sz="0" w:space="0" w:color="auto"/>
          </w:divBdr>
        </w:div>
        <w:div w:id="1733042442">
          <w:marLeft w:val="640"/>
          <w:marRight w:val="0"/>
          <w:marTop w:val="0"/>
          <w:marBottom w:val="0"/>
          <w:divBdr>
            <w:top w:val="none" w:sz="0" w:space="0" w:color="auto"/>
            <w:left w:val="none" w:sz="0" w:space="0" w:color="auto"/>
            <w:bottom w:val="none" w:sz="0" w:space="0" w:color="auto"/>
            <w:right w:val="none" w:sz="0" w:space="0" w:color="auto"/>
          </w:divBdr>
        </w:div>
        <w:div w:id="1820002841">
          <w:marLeft w:val="640"/>
          <w:marRight w:val="0"/>
          <w:marTop w:val="0"/>
          <w:marBottom w:val="0"/>
          <w:divBdr>
            <w:top w:val="none" w:sz="0" w:space="0" w:color="auto"/>
            <w:left w:val="none" w:sz="0" w:space="0" w:color="auto"/>
            <w:bottom w:val="none" w:sz="0" w:space="0" w:color="auto"/>
            <w:right w:val="none" w:sz="0" w:space="0" w:color="auto"/>
          </w:divBdr>
        </w:div>
        <w:div w:id="1841457238">
          <w:marLeft w:val="640"/>
          <w:marRight w:val="0"/>
          <w:marTop w:val="0"/>
          <w:marBottom w:val="0"/>
          <w:divBdr>
            <w:top w:val="none" w:sz="0" w:space="0" w:color="auto"/>
            <w:left w:val="none" w:sz="0" w:space="0" w:color="auto"/>
            <w:bottom w:val="none" w:sz="0" w:space="0" w:color="auto"/>
            <w:right w:val="none" w:sz="0" w:space="0" w:color="auto"/>
          </w:divBdr>
        </w:div>
        <w:div w:id="1956710057">
          <w:marLeft w:val="640"/>
          <w:marRight w:val="0"/>
          <w:marTop w:val="0"/>
          <w:marBottom w:val="0"/>
          <w:divBdr>
            <w:top w:val="none" w:sz="0" w:space="0" w:color="auto"/>
            <w:left w:val="none" w:sz="0" w:space="0" w:color="auto"/>
            <w:bottom w:val="none" w:sz="0" w:space="0" w:color="auto"/>
            <w:right w:val="none" w:sz="0" w:space="0" w:color="auto"/>
          </w:divBdr>
        </w:div>
        <w:div w:id="2010477140">
          <w:marLeft w:val="640"/>
          <w:marRight w:val="0"/>
          <w:marTop w:val="0"/>
          <w:marBottom w:val="0"/>
          <w:divBdr>
            <w:top w:val="none" w:sz="0" w:space="0" w:color="auto"/>
            <w:left w:val="none" w:sz="0" w:space="0" w:color="auto"/>
            <w:bottom w:val="none" w:sz="0" w:space="0" w:color="auto"/>
            <w:right w:val="none" w:sz="0" w:space="0" w:color="auto"/>
          </w:divBdr>
        </w:div>
        <w:div w:id="2035569352">
          <w:marLeft w:val="640"/>
          <w:marRight w:val="0"/>
          <w:marTop w:val="0"/>
          <w:marBottom w:val="0"/>
          <w:divBdr>
            <w:top w:val="none" w:sz="0" w:space="0" w:color="auto"/>
            <w:left w:val="none" w:sz="0" w:space="0" w:color="auto"/>
            <w:bottom w:val="none" w:sz="0" w:space="0" w:color="auto"/>
            <w:right w:val="none" w:sz="0" w:space="0" w:color="auto"/>
          </w:divBdr>
        </w:div>
        <w:div w:id="2130274560">
          <w:marLeft w:val="640"/>
          <w:marRight w:val="0"/>
          <w:marTop w:val="0"/>
          <w:marBottom w:val="0"/>
          <w:divBdr>
            <w:top w:val="none" w:sz="0" w:space="0" w:color="auto"/>
            <w:left w:val="none" w:sz="0" w:space="0" w:color="auto"/>
            <w:bottom w:val="none" w:sz="0" w:space="0" w:color="auto"/>
            <w:right w:val="none" w:sz="0" w:space="0" w:color="auto"/>
          </w:divBdr>
        </w:div>
      </w:divsChild>
    </w:div>
    <w:div w:id="1592200580">
      <w:bodyDiv w:val="1"/>
      <w:marLeft w:val="0"/>
      <w:marRight w:val="0"/>
      <w:marTop w:val="0"/>
      <w:marBottom w:val="0"/>
      <w:divBdr>
        <w:top w:val="none" w:sz="0" w:space="0" w:color="auto"/>
        <w:left w:val="none" w:sz="0" w:space="0" w:color="auto"/>
        <w:bottom w:val="none" w:sz="0" w:space="0" w:color="auto"/>
        <w:right w:val="none" w:sz="0" w:space="0" w:color="auto"/>
      </w:divBdr>
      <w:divsChild>
        <w:div w:id="38551535">
          <w:marLeft w:val="640"/>
          <w:marRight w:val="0"/>
          <w:marTop w:val="0"/>
          <w:marBottom w:val="0"/>
          <w:divBdr>
            <w:top w:val="none" w:sz="0" w:space="0" w:color="auto"/>
            <w:left w:val="none" w:sz="0" w:space="0" w:color="auto"/>
            <w:bottom w:val="none" w:sz="0" w:space="0" w:color="auto"/>
            <w:right w:val="none" w:sz="0" w:space="0" w:color="auto"/>
          </w:divBdr>
        </w:div>
        <w:div w:id="176238532">
          <w:marLeft w:val="640"/>
          <w:marRight w:val="0"/>
          <w:marTop w:val="0"/>
          <w:marBottom w:val="0"/>
          <w:divBdr>
            <w:top w:val="none" w:sz="0" w:space="0" w:color="auto"/>
            <w:left w:val="none" w:sz="0" w:space="0" w:color="auto"/>
            <w:bottom w:val="none" w:sz="0" w:space="0" w:color="auto"/>
            <w:right w:val="none" w:sz="0" w:space="0" w:color="auto"/>
          </w:divBdr>
        </w:div>
        <w:div w:id="183442169">
          <w:marLeft w:val="640"/>
          <w:marRight w:val="0"/>
          <w:marTop w:val="0"/>
          <w:marBottom w:val="0"/>
          <w:divBdr>
            <w:top w:val="none" w:sz="0" w:space="0" w:color="auto"/>
            <w:left w:val="none" w:sz="0" w:space="0" w:color="auto"/>
            <w:bottom w:val="none" w:sz="0" w:space="0" w:color="auto"/>
            <w:right w:val="none" w:sz="0" w:space="0" w:color="auto"/>
          </w:divBdr>
        </w:div>
        <w:div w:id="217472929">
          <w:marLeft w:val="640"/>
          <w:marRight w:val="0"/>
          <w:marTop w:val="0"/>
          <w:marBottom w:val="0"/>
          <w:divBdr>
            <w:top w:val="none" w:sz="0" w:space="0" w:color="auto"/>
            <w:left w:val="none" w:sz="0" w:space="0" w:color="auto"/>
            <w:bottom w:val="none" w:sz="0" w:space="0" w:color="auto"/>
            <w:right w:val="none" w:sz="0" w:space="0" w:color="auto"/>
          </w:divBdr>
        </w:div>
        <w:div w:id="417941359">
          <w:marLeft w:val="640"/>
          <w:marRight w:val="0"/>
          <w:marTop w:val="0"/>
          <w:marBottom w:val="0"/>
          <w:divBdr>
            <w:top w:val="none" w:sz="0" w:space="0" w:color="auto"/>
            <w:left w:val="none" w:sz="0" w:space="0" w:color="auto"/>
            <w:bottom w:val="none" w:sz="0" w:space="0" w:color="auto"/>
            <w:right w:val="none" w:sz="0" w:space="0" w:color="auto"/>
          </w:divBdr>
        </w:div>
        <w:div w:id="451557531">
          <w:marLeft w:val="640"/>
          <w:marRight w:val="0"/>
          <w:marTop w:val="0"/>
          <w:marBottom w:val="0"/>
          <w:divBdr>
            <w:top w:val="none" w:sz="0" w:space="0" w:color="auto"/>
            <w:left w:val="none" w:sz="0" w:space="0" w:color="auto"/>
            <w:bottom w:val="none" w:sz="0" w:space="0" w:color="auto"/>
            <w:right w:val="none" w:sz="0" w:space="0" w:color="auto"/>
          </w:divBdr>
        </w:div>
        <w:div w:id="564217199">
          <w:marLeft w:val="640"/>
          <w:marRight w:val="0"/>
          <w:marTop w:val="0"/>
          <w:marBottom w:val="0"/>
          <w:divBdr>
            <w:top w:val="none" w:sz="0" w:space="0" w:color="auto"/>
            <w:left w:val="none" w:sz="0" w:space="0" w:color="auto"/>
            <w:bottom w:val="none" w:sz="0" w:space="0" w:color="auto"/>
            <w:right w:val="none" w:sz="0" w:space="0" w:color="auto"/>
          </w:divBdr>
        </w:div>
        <w:div w:id="598415429">
          <w:marLeft w:val="640"/>
          <w:marRight w:val="0"/>
          <w:marTop w:val="0"/>
          <w:marBottom w:val="0"/>
          <w:divBdr>
            <w:top w:val="none" w:sz="0" w:space="0" w:color="auto"/>
            <w:left w:val="none" w:sz="0" w:space="0" w:color="auto"/>
            <w:bottom w:val="none" w:sz="0" w:space="0" w:color="auto"/>
            <w:right w:val="none" w:sz="0" w:space="0" w:color="auto"/>
          </w:divBdr>
        </w:div>
        <w:div w:id="657002728">
          <w:marLeft w:val="640"/>
          <w:marRight w:val="0"/>
          <w:marTop w:val="0"/>
          <w:marBottom w:val="0"/>
          <w:divBdr>
            <w:top w:val="none" w:sz="0" w:space="0" w:color="auto"/>
            <w:left w:val="none" w:sz="0" w:space="0" w:color="auto"/>
            <w:bottom w:val="none" w:sz="0" w:space="0" w:color="auto"/>
            <w:right w:val="none" w:sz="0" w:space="0" w:color="auto"/>
          </w:divBdr>
        </w:div>
        <w:div w:id="661544233">
          <w:marLeft w:val="640"/>
          <w:marRight w:val="0"/>
          <w:marTop w:val="0"/>
          <w:marBottom w:val="0"/>
          <w:divBdr>
            <w:top w:val="none" w:sz="0" w:space="0" w:color="auto"/>
            <w:left w:val="none" w:sz="0" w:space="0" w:color="auto"/>
            <w:bottom w:val="none" w:sz="0" w:space="0" w:color="auto"/>
            <w:right w:val="none" w:sz="0" w:space="0" w:color="auto"/>
          </w:divBdr>
        </w:div>
        <w:div w:id="696082404">
          <w:marLeft w:val="640"/>
          <w:marRight w:val="0"/>
          <w:marTop w:val="0"/>
          <w:marBottom w:val="0"/>
          <w:divBdr>
            <w:top w:val="none" w:sz="0" w:space="0" w:color="auto"/>
            <w:left w:val="none" w:sz="0" w:space="0" w:color="auto"/>
            <w:bottom w:val="none" w:sz="0" w:space="0" w:color="auto"/>
            <w:right w:val="none" w:sz="0" w:space="0" w:color="auto"/>
          </w:divBdr>
        </w:div>
        <w:div w:id="706756771">
          <w:marLeft w:val="640"/>
          <w:marRight w:val="0"/>
          <w:marTop w:val="0"/>
          <w:marBottom w:val="0"/>
          <w:divBdr>
            <w:top w:val="none" w:sz="0" w:space="0" w:color="auto"/>
            <w:left w:val="none" w:sz="0" w:space="0" w:color="auto"/>
            <w:bottom w:val="none" w:sz="0" w:space="0" w:color="auto"/>
            <w:right w:val="none" w:sz="0" w:space="0" w:color="auto"/>
          </w:divBdr>
        </w:div>
        <w:div w:id="753169045">
          <w:marLeft w:val="640"/>
          <w:marRight w:val="0"/>
          <w:marTop w:val="0"/>
          <w:marBottom w:val="0"/>
          <w:divBdr>
            <w:top w:val="none" w:sz="0" w:space="0" w:color="auto"/>
            <w:left w:val="none" w:sz="0" w:space="0" w:color="auto"/>
            <w:bottom w:val="none" w:sz="0" w:space="0" w:color="auto"/>
            <w:right w:val="none" w:sz="0" w:space="0" w:color="auto"/>
          </w:divBdr>
        </w:div>
        <w:div w:id="840586072">
          <w:marLeft w:val="640"/>
          <w:marRight w:val="0"/>
          <w:marTop w:val="0"/>
          <w:marBottom w:val="0"/>
          <w:divBdr>
            <w:top w:val="none" w:sz="0" w:space="0" w:color="auto"/>
            <w:left w:val="none" w:sz="0" w:space="0" w:color="auto"/>
            <w:bottom w:val="none" w:sz="0" w:space="0" w:color="auto"/>
            <w:right w:val="none" w:sz="0" w:space="0" w:color="auto"/>
          </w:divBdr>
        </w:div>
        <w:div w:id="1105230907">
          <w:marLeft w:val="640"/>
          <w:marRight w:val="0"/>
          <w:marTop w:val="0"/>
          <w:marBottom w:val="0"/>
          <w:divBdr>
            <w:top w:val="none" w:sz="0" w:space="0" w:color="auto"/>
            <w:left w:val="none" w:sz="0" w:space="0" w:color="auto"/>
            <w:bottom w:val="none" w:sz="0" w:space="0" w:color="auto"/>
            <w:right w:val="none" w:sz="0" w:space="0" w:color="auto"/>
          </w:divBdr>
        </w:div>
        <w:div w:id="1136681816">
          <w:marLeft w:val="640"/>
          <w:marRight w:val="0"/>
          <w:marTop w:val="0"/>
          <w:marBottom w:val="0"/>
          <w:divBdr>
            <w:top w:val="none" w:sz="0" w:space="0" w:color="auto"/>
            <w:left w:val="none" w:sz="0" w:space="0" w:color="auto"/>
            <w:bottom w:val="none" w:sz="0" w:space="0" w:color="auto"/>
            <w:right w:val="none" w:sz="0" w:space="0" w:color="auto"/>
          </w:divBdr>
        </w:div>
        <w:div w:id="1155492455">
          <w:marLeft w:val="640"/>
          <w:marRight w:val="0"/>
          <w:marTop w:val="0"/>
          <w:marBottom w:val="0"/>
          <w:divBdr>
            <w:top w:val="none" w:sz="0" w:space="0" w:color="auto"/>
            <w:left w:val="none" w:sz="0" w:space="0" w:color="auto"/>
            <w:bottom w:val="none" w:sz="0" w:space="0" w:color="auto"/>
            <w:right w:val="none" w:sz="0" w:space="0" w:color="auto"/>
          </w:divBdr>
        </w:div>
        <w:div w:id="1226376286">
          <w:marLeft w:val="640"/>
          <w:marRight w:val="0"/>
          <w:marTop w:val="0"/>
          <w:marBottom w:val="0"/>
          <w:divBdr>
            <w:top w:val="none" w:sz="0" w:space="0" w:color="auto"/>
            <w:left w:val="none" w:sz="0" w:space="0" w:color="auto"/>
            <w:bottom w:val="none" w:sz="0" w:space="0" w:color="auto"/>
            <w:right w:val="none" w:sz="0" w:space="0" w:color="auto"/>
          </w:divBdr>
        </w:div>
        <w:div w:id="1293973743">
          <w:marLeft w:val="640"/>
          <w:marRight w:val="0"/>
          <w:marTop w:val="0"/>
          <w:marBottom w:val="0"/>
          <w:divBdr>
            <w:top w:val="none" w:sz="0" w:space="0" w:color="auto"/>
            <w:left w:val="none" w:sz="0" w:space="0" w:color="auto"/>
            <w:bottom w:val="none" w:sz="0" w:space="0" w:color="auto"/>
            <w:right w:val="none" w:sz="0" w:space="0" w:color="auto"/>
          </w:divBdr>
        </w:div>
        <w:div w:id="1359695732">
          <w:marLeft w:val="640"/>
          <w:marRight w:val="0"/>
          <w:marTop w:val="0"/>
          <w:marBottom w:val="0"/>
          <w:divBdr>
            <w:top w:val="none" w:sz="0" w:space="0" w:color="auto"/>
            <w:left w:val="none" w:sz="0" w:space="0" w:color="auto"/>
            <w:bottom w:val="none" w:sz="0" w:space="0" w:color="auto"/>
            <w:right w:val="none" w:sz="0" w:space="0" w:color="auto"/>
          </w:divBdr>
        </w:div>
        <w:div w:id="1411192249">
          <w:marLeft w:val="640"/>
          <w:marRight w:val="0"/>
          <w:marTop w:val="0"/>
          <w:marBottom w:val="0"/>
          <w:divBdr>
            <w:top w:val="none" w:sz="0" w:space="0" w:color="auto"/>
            <w:left w:val="none" w:sz="0" w:space="0" w:color="auto"/>
            <w:bottom w:val="none" w:sz="0" w:space="0" w:color="auto"/>
            <w:right w:val="none" w:sz="0" w:space="0" w:color="auto"/>
          </w:divBdr>
        </w:div>
        <w:div w:id="1486164047">
          <w:marLeft w:val="640"/>
          <w:marRight w:val="0"/>
          <w:marTop w:val="0"/>
          <w:marBottom w:val="0"/>
          <w:divBdr>
            <w:top w:val="none" w:sz="0" w:space="0" w:color="auto"/>
            <w:left w:val="none" w:sz="0" w:space="0" w:color="auto"/>
            <w:bottom w:val="none" w:sz="0" w:space="0" w:color="auto"/>
            <w:right w:val="none" w:sz="0" w:space="0" w:color="auto"/>
          </w:divBdr>
        </w:div>
        <w:div w:id="1924795169">
          <w:marLeft w:val="640"/>
          <w:marRight w:val="0"/>
          <w:marTop w:val="0"/>
          <w:marBottom w:val="0"/>
          <w:divBdr>
            <w:top w:val="none" w:sz="0" w:space="0" w:color="auto"/>
            <w:left w:val="none" w:sz="0" w:space="0" w:color="auto"/>
            <w:bottom w:val="none" w:sz="0" w:space="0" w:color="auto"/>
            <w:right w:val="none" w:sz="0" w:space="0" w:color="auto"/>
          </w:divBdr>
        </w:div>
        <w:div w:id="1941404112">
          <w:marLeft w:val="640"/>
          <w:marRight w:val="0"/>
          <w:marTop w:val="0"/>
          <w:marBottom w:val="0"/>
          <w:divBdr>
            <w:top w:val="none" w:sz="0" w:space="0" w:color="auto"/>
            <w:left w:val="none" w:sz="0" w:space="0" w:color="auto"/>
            <w:bottom w:val="none" w:sz="0" w:space="0" w:color="auto"/>
            <w:right w:val="none" w:sz="0" w:space="0" w:color="auto"/>
          </w:divBdr>
        </w:div>
      </w:divsChild>
    </w:div>
    <w:div w:id="1598947740">
      <w:bodyDiv w:val="1"/>
      <w:marLeft w:val="0"/>
      <w:marRight w:val="0"/>
      <w:marTop w:val="0"/>
      <w:marBottom w:val="0"/>
      <w:divBdr>
        <w:top w:val="none" w:sz="0" w:space="0" w:color="auto"/>
        <w:left w:val="none" w:sz="0" w:space="0" w:color="auto"/>
        <w:bottom w:val="none" w:sz="0" w:space="0" w:color="auto"/>
        <w:right w:val="none" w:sz="0" w:space="0" w:color="auto"/>
      </w:divBdr>
      <w:divsChild>
        <w:div w:id="1856918576">
          <w:marLeft w:val="640"/>
          <w:marRight w:val="0"/>
          <w:marTop w:val="0"/>
          <w:marBottom w:val="0"/>
          <w:divBdr>
            <w:top w:val="none" w:sz="0" w:space="0" w:color="auto"/>
            <w:left w:val="none" w:sz="0" w:space="0" w:color="auto"/>
            <w:bottom w:val="none" w:sz="0" w:space="0" w:color="auto"/>
            <w:right w:val="none" w:sz="0" w:space="0" w:color="auto"/>
          </w:divBdr>
        </w:div>
      </w:divsChild>
    </w:div>
    <w:div w:id="1636712618">
      <w:bodyDiv w:val="1"/>
      <w:marLeft w:val="0"/>
      <w:marRight w:val="0"/>
      <w:marTop w:val="0"/>
      <w:marBottom w:val="0"/>
      <w:divBdr>
        <w:top w:val="none" w:sz="0" w:space="0" w:color="auto"/>
        <w:left w:val="none" w:sz="0" w:space="0" w:color="auto"/>
        <w:bottom w:val="none" w:sz="0" w:space="0" w:color="auto"/>
        <w:right w:val="none" w:sz="0" w:space="0" w:color="auto"/>
      </w:divBdr>
      <w:divsChild>
        <w:div w:id="294912513">
          <w:marLeft w:val="640"/>
          <w:marRight w:val="0"/>
          <w:marTop w:val="0"/>
          <w:marBottom w:val="0"/>
          <w:divBdr>
            <w:top w:val="none" w:sz="0" w:space="0" w:color="auto"/>
            <w:left w:val="none" w:sz="0" w:space="0" w:color="auto"/>
            <w:bottom w:val="none" w:sz="0" w:space="0" w:color="auto"/>
            <w:right w:val="none" w:sz="0" w:space="0" w:color="auto"/>
          </w:divBdr>
        </w:div>
        <w:div w:id="392892714">
          <w:marLeft w:val="640"/>
          <w:marRight w:val="0"/>
          <w:marTop w:val="0"/>
          <w:marBottom w:val="0"/>
          <w:divBdr>
            <w:top w:val="none" w:sz="0" w:space="0" w:color="auto"/>
            <w:left w:val="none" w:sz="0" w:space="0" w:color="auto"/>
            <w:bottom w:val="none" w:sz="0" w:space="0" w:color="auto"/>
            <w:right w:val="none" w:sz="0" w:space="0" w:color="auto"/>
          </w:divBdr>
        </w:div>
        <w:div w:id="421073234">
          <w:marLeft w:val="640"/>
          <w:marRight w:val="0"/>
          <w:marTop w:val="0"/>
          <w:marBottom w:val="0"/>
          <w:divBdr>
            <w:top w:val="none" w:sz="0" w:space="0" w:color="auto"/>
            <w:left w:val="none" w:sz="0" w:space="0" w:color="auto"/>
            <w:bottom w:val="none" w:sz="0" w:space="0" w:color="auto"/>
            <w:right w:val="none" w:sz="0" w:space="0" w:color="auto"/>
          </w:divBdr>
        </w:div>
        <w:div w:id="552081612">
          <w:marLeft w:val="640"/>
          <w:marRight w:val="0"/>
          <w:marTop w:val="0"/>
          <w:marBottom w:val="0"/>
          <w:divBdr>
            <w:top w:val="none" w:sz="0" w:space="0" w:color="auto"/>
            <w:left w:val="none" w:sz="0" w:space="0" w:color="auto"/>
            <w:bottom w:val="none" w:sz="0" w:space="0" w:color="auto"/>
            <w:right w:val="none" w:sz="0" w:space="0" w:color="auto"/>
          </w:divBdr>
        </w:div>
        <w:div w:id="602106165">
          <w:marLeft w:val="640"/>
          <w:marRight w:val="0"/>
          <w:marTop w:val="0"/>
          <w:marBottom w:val="0"/>
          <w:divBdr>
            <w:top w:val="none" w:sz="0" w:space="0" w:color="auto"/>
            <w:left w:val="none" w:sz="0" w:space="0" w:color="auto"/>
            <w:bottom w:val="none" w:sz="0" w:space="0" w:color="auto"/>
            <w:right w:val="none" w:sz="0" w:space="0" w:color="auto"/>
          </w:divBdr>
        </w:div>
        <w:div w:id="605618247">
          <w:marLeft w:val="640"/>
          <w:marRight w:val="0"/>
          <w:marTop w:val="0"/>
          <w:marBottom w:val="0"/>
          <w:divBdr>
            <w:top w:val="none" w:sz="0" w:space="0" w:color="auto"/>
            <w:left w:val="none" w:sz="0" w:space="0" w:color="auto"/>
            <w:bottom w:val="none" w:sz="0" w:space="0" w:color="auto"/>
            <w:right w:val="none" w:sz="0" w:space="0" w:color="auto"/>
          </w:divBdr>
        </w:div>
        <w:div w:id="797378556">
          <w:marLeft w:val="640"/>
          <w:marRight w:val="0"/>
          <w:marTop w:val="0"/>
          <w:marBottom w:val="0"/>
          <w:divBdr>
            <w:top w:val="none" w:sz="0" w:space="0" w:color="auto"/>
            <w:left w:val="none" w:sz="0" w:space="0" w:color="auto"/>
            <w:bottom w:val="none" w:sz="0" w:space="0" w:color="auto"/>
            <w:right w:val="none" w:sz="0" w:space="0" w:color="auto"/>
          </w:divBdr>
        </w:div>
        <w:div w:id="891186476">
          <w:marLeft w:val="640"/>
          <w:marRight w:val="0"/>
          <w:marTop w:val="0"/>
          <w:marBottom w:val="0"/>
          <w:divBdr>
            <w:top w:val="none" w:sz="0" w:space="0" w:color="auto"/>
            <w:left w:val="none" w:sz="0" w:space="0" w:color="auto"/>
            <w:bottom w:val="none" w:sz="0" w:space="0" w:color="auto"/>
            <w:right w:val="none" w:sz="0" w:space="0" w:color="auto"/>
          </w:divBdr>
        </w:div>
        <w:div w:id="946352208">
          <w:marLeft w:val="640"/>
          <w:marRight w:val="0"/>
          <w:marTop w:val="0"/>
          <w:marBottom w:val="0"/>
          <w:divBdr>
            <w:top w:val="none" w:sz="0" w:space="0" w:color="auto"/>
            <w:left w:val="none" w:sz="0" w:space="0" w:color="auto"/>
            <w:bottom w:val="none" w:sz="0" w:space="0" w:color="auto"/>
            <w:right w:val="none" w:sz="0" w:space="0" w:color="auto"/>
          </w:divBdr>
        </w:div>
        <w:div w:id="980698413">
          <w:marLeft w:val="640"/>
          <w:marRight w:val="0"/>
          <w:marTop w:val="0"/>
          <w:marBottom w:val="0"/>
          <w:divBdr>
            <w:top w:val="none" w:sz="0" w:space="0" w:color="auto"/>
            <w:left w:val="none" w:sz="0" w:space="0" w:color="auto"/>
            <w:bottom w:val="none" w:sz="0" w:space="0" w:color="auto"/>
            <w:right w:val="none" w:sz="0" w:space="0" w:color="auto"/>
          </w:divBdr>
        </w:div>
        <w:div w:id="1071929788">
          <w:marLeft w:val="640"/>
          <w:marRight w:val="0"/>
          <w:marTop w:val="0"/>
          <w:marBottom w:val="0"/>
          <w:divBdr>
            <w:top w:val="none" w:sz="0" w:space="0" w:color="auto"/>
            <w:left w:val="none" w:sz="0" w:space="0" w:color="auto"/>
            <w:bottom w:val="none" w:sz="0" w:space="0" w:color="auto"/>
            <w:right w:val="none" w:sz="0" w:space="0" w:color="auto"/>
          </w:divBdr>
        </w:div>
        <w:div w:id="1199508694">
          <w:marLeft w:val="640"/>
          <w:marRight w:val="0"/>
          <w:marTop w:val="0"/>
          <w:marBottom w:val="0"/>
          <w:divBdr>
            <w:top w:val="none" w:sz="0" w:space="0" w:color="auto"/>
            <w:left w:val="none" w:sz="0" w:space="0" w:color="auto"/>
            <w:bottom w:val="none" w:sz="0" w:space="0" w:color="auto"/>
            <w:right w:val="none" w:sz="0" w:space="0" w:color="auto"/>
          </w:divBdr>
        </w:div>
        <w:div w:id="1208028573">
          <w:marLeft w:val="640"/>
          <w:marRight w:val="0"/>
          <w:marTop w:val="0"/>
          <w:marBottom w:val="0"/>
          <w:divBdr>
            <w:top w:val="none" w:sz="0" w:space="0" w:color="auto"/>
            <w:left w:val="none" w:sz="0" w:space="0" w:color="auto"/>
            <w:bottom w:val="none" w:sz="0" w:space="0" w:color="auto"/>
            <w:right w:val="none" w:sz="0" w:space="0" w:color="auto"/>
          </w:divBdr>
        </w:div>
        <w:div w:id="1241325956">
          <w:marLeft w:val="640"/>
          <w:marRight w:val="0"/>
          <w:marTop w:val="0"/>
          <w:marBottom w:val="0"/>
          <w:divBdr>
            <w:top w:val="none" w:sz="0" w:space="0" w:color="auto"/>
            <w:left w:val="none" w:sz="0" w:space="0" w:color="auto"/>
            <w:bottom w:val="none" w:sz="0" w:space="0" w:color="auto"/>
            <w:right w:val="none" w:sz="0" w:space="0" w:color="auto"/>
          </w:divBdr>
        </w:div>
        <w:div w:id="1357273911">
          <w:marLeft w:val="640"/>
          <w:marRight w:val="0"/>
          <w:marTop w:val="0"/>
          <w:marBottom w:val="0"/>
          <w:divBdr>
            <w:top w:val="none" w:sz="0" w:space="0" w:color="auto"/>
            <w:left w:val="none" w:sz="0" w:space="0" w:color="auto"/>
            <w:bottom w:val="none" w:sz="0" w:space="0" w:color="auto"/>
            <w:right w:val="none" w:sz="0" w:space="0" w:color="auto"/>
          </w:divBdr>
        </w:div>
        <w:div w:id="1406144641">
          <w:marLeft w:val="640"/>
          <w:marRight w:val="0"/>
          <w:marTop w:val="0"/>
          <w:marBottom w:val="0"/>
          <w:divBdr>
            <w:top w:val="none" w:sz="0" w:space="0" w:color="auto"/>
            <w:left w:val="none" w:sz="0" w:space="0" w:color="auto"/>
            <w:bottom w:val="none" w:sz="0" w:space="0" w:color="auto"/>
            <w:right w:val="none" w:sz="0" w:space="0" w:color="auto"/>
          </w:divBdr>
        </w:div>
        <w:div w:id="1462528845">
          <w:marLeft w:val="640"/>
          <w:marRight w:val="0"/>
          <w:marTop w:val="0"/>
          <w:marBottom w:val="0"/>
          <w:divBdr>
            <w:top w:val="none" w:sz="0" w:space="0" w:color="auto"/>
            <w:left w:val="none" w:sz="0" w:space="0" w:color="auto"/>
            <w:bottom w:val="none" w:sz="0" w:space="0" w:color="auto"/>
            <w:right w:val="none" w:sz="0" w:space="0" w:color="auto"/>
          </w:divBdr>
        </w:div>
        <w:div w:id="1690645048">
          <w:marLeft w:val="640"/>
          <w:marRight w:val="0"/>
          <w:marTop w:val="0"/>
          <w:marBottom w:val="0"/>
          <w:divBdr>
            <w:top w:val="none" w:sz="0" w:space="0" w:color="auto"/>
            <w:left w:val="none" w:sz="0" w:space="0" w:color="auto"/>
            <w:bottom w:val="none" w:sz="0" w:space="0" w:color="auto"/>
            <w:right w:val="none" w:sz="0" w:space="0" w:color="auto"/>
          </w:divBdr>
        </w:div>
        <w:div w:id="1790124604">
          <w:marLeft w:val="640"/>
          <w:marRight w:val="0"/>
          <w:marTop w:val="0"/>
          <w:marBottom w:val="0"/>
          <w:divBdr>
            <w:top w:val="none" w:sz="0" w:space="0" w:color="auto"/>
            <w:left w:val="none" w:sz="0" w:space="0" w:color="auto"/>
            <w:bottom w:val="none" w:sz="0" w:space="0" w:color="auto"/>
            <w:right w:val="none" w:sz="0" w:space="0" w:color="auto"/>
          </w:divBdr>
        </w:div>
        <w:div w:id="1860241730">
          <w:marLeft w:val="640"/>
          <w:marRight w:val="0"/>
          <w:marTop w:val="0"/>
          <w:marBottom w:val="0"/>
          <w:divBdr>
            <w:top w:val="none" w:sz="0" w:space="0" w:color="auto"/>
            <w:left w:val="none" w:sz="0" w:space="0" w:color="auto"/>
            <w:bottom w:val="none" w:sz="0" w:space="0" w:color="auto"/>
            <w:right w:val="none" w:sz="0" w:space="0" w:color="auto"/>
          </w:divBdr>
        </w:div>
        <w:div w:id="1973366028">
          <w:marLeft w:val="640"/>
          <w:marRight w:val="0"/>
          <w:marTop w:val="0"/>
          <w:marBottom w:val="0"/>
          <w:divBdr>
            <w:top w:val="none" w:sz="0" w:space="0" w:color="auto"/>
            <w:left w:val="none" w:sz="0" w:space="0" w:color="auto"/>
            <w:bottom w:val="none" w:sz="0" w:space="0" w:color="auto"/>
            <w:right w:val="none" w:sz="0" w:space="0" w:color="auto"/>
          </w:divBdr>
        </w:div>
        <w:div w:id="2041739252">
          <w:marLeft w:val="640"/>
          <w:marRight w:val="0"/>
          <w:marTop w:val="0"/>
          <w:marBottom w:val="0"/>
          <w:divBdr>
            <w:top w:val="none" w:sz="0" w:space="0" w:color="auto"/>
            <w:left w:val="none" w:sz="0" w:space="0" w:color="auto"/>
            <w:bottom w:val="none" w:sz="0" w:space="0" w:color="auto"/>
            <w:right w:val="none" w:sz="0" w:space="0" w:color="auto"/>
          </w:divBdr>
        </w:div>
        <w:div w:id="2115830571">
          <w:marLeft w:val="640"/>
          <w:marRight w:val="0"/>
          <w:marTop w:val="0"/>
          <w:marBottom w:val="0"/>
          <w:divBdr>
            <w:top w:val="none" w:sz="0" w:space="0" w:color="auto"/>
            <w:left w:val="none" w:sz="0" w:space="0" w:color="auto"/>
            <w:bottom w:val="none" w:sz="0" w:space="0" w:color="auto"/>
            <w:right w:val="none" w:sz="0" w:space="0" w:color="auto"/>
          </w:divBdr>
        </w:div>
        <w:div w:id="2139953798">
          <w:marLeft w:val="640"/>
          <w:marRight w:val="0"/>
          <w:marTop w:val="0"/>
          <w:marBottom w:val="0"/>
          <w:divBdr>
            <w:top w:val="none" w:sz="0" w:space="0" w:color="auto"/>
            <w:left w:val="none" w:sz="0" w:space="0" w:color="auto"/>
            <w:bottom w:val="none" w:sz="0" w:space="0" w:color="auto"/>
            <w:right w:val="none" w:sz="0" w:space="0" w:color="auto"/>
          </w:divBdr>
        </w:div>
      </w:divsChild>
    </w:div>
    <w:div w:id="1644000899">
      <w:bodyDiv w:val="1"/>
      <w:marLeft w:val="0"/>
      <w:marRight w:val="0"/>
      <w:marTop w:val="0"/>
      <w:marBottom w:val="0"/>
      <w:divBdr>
        <w:top w:val="none" w:sz="0" w:space="0" w:color="auto"/>
        <w:left w:val="none" w:sz="0" w:space="0" w:color="auto"/>
        <w:bottom w:val="none" w:sz="0" w:space="0" w:color="auto"/>
        <w:right w:val="none" w:sz="0" w:space="0" w:color="auto"/>
      </w:divBdr>
      <w:divsChild>
        <w:div w:id="18093353">
          <w:marLeft w:val="640"/>
          <w:marRight w:val="0"/>
          <w:marTop w:val="0"/>
          <w:marBottom w:val="0"/>
          <w:divBdr>
            <w:top w:val="none" w:sz="0" w:space="0" w:color="auto"/>
            <w:left w:val="none" w:sz="0" w:space="0" w:color="auto"/>
            <w:bottom w:val="none" w:sz="0" w:space="0" w:color="auto"/>
            <w:right w:val="none" w:sz="0" w:space="0" w:color="auto"/>
          </w:divBdr>
        </w:div>
        <w:div w:id="65030555">
          <w:marLeft w:val="640"/>
          <w:marRight w:val="0"/>
          <w:marTop w:val="0"/>
          <w:marBottom w:val="0"/>
          <w:divBdr>
            <w:top w:val="none" w:sz="0" w:space="0" w:color="auto"/>
            <w:left w:val="none" w:sz="0" w:space="0" w:color="auto"/>
            <w:bottom w:val="none" w:sz="0" w:space="0" w:color="auto"/>
            <w:right w:val="none" w:sz="0" w:space="0" w:color="auto"/>
          </w:divBdr>
        </w:div>
        <w:div w:id="178860093">
          <w:marLeft w:val="640"/>
          <w:marRight w:val="0"/>
          <w:marTop w:val="0"/>
          <w:marBottom w:val="0"/>
          <w:divBdr>
            <w:top w:val="none" w:sz="0" w:space="0" w:color="auto"/>
            <w:left w:val="none" w:sz="0" w:space="0" w:color="auto"/>
            <w:bottom w:val="none" w:sz="0" w:space="0" w:color="auto"/>
            <w:right w:val="none" w:sz="0" w:space="0" w:color="auto"/>
          </w:divBdr>
        </w:div>
        <w:div w:id="272368390">
          <w:marLeft w:val="640"/>
          <w:marRight w:val="0"/>
          <w:marTop w:val="0"/>
          <w:marBottom w:val="0"/>
          <w:divBdr>
            <w:top w:val="none" w:sz="0" w:space="0" w:color="auto"/>
            <w:left w:val="none" w:sz="0" w:space="0" w:color="auto"/>
            <w:bottom w:val="none" w:sz="0" w:space="0" w:color="auto"/>
            <w:right w:val="none" w:sz="0" w:space="0" w:color="auto"/>
          </w:divBdr>
        </w:div>
        <w:div w:id="295180309">
          <w:marLeft w:val="640"/>
          <w:marRight w:val="0"/>
          <w:marTop w:val="0"/>
          <w:marBottom w:val="0"/>
          <w:divBdr>
            <w:top w:val="none" w:sz="0" w:space="0" w:color="auto"/>
            <w:left w:val="none" w:sz="0" w:space="0" w:color="auto"/>
            <w:bottom w:val="none" w:sz="0" w:space="0" w:color="auto"/>
            <w:right w:val="none" w:sz="0" w:space="0" w:color="auto"/>
          </w:divBdr>
        </w:div>
        <w:div w:id="398787341">
          <w:marLeft w:val="640"/>
          <w:marRight w:val="0"/>
          <w:marTop w:val="0"/>
          <w:marBottom w:val="0"/>
          <w:divBdr>
            <w:top w:val="none" w:sz="0" w:space="0" w:color="auto"/>
            <w:left w:val="none" w:sz="0" w:space="0" w:color="auto"/>
            <w:bottom w:val="none" w:sz="0" w:space="0" w:color="auto"/>
            <w:right w:val="none" w:sz="0" w:space="0" w:color="auto"/>
          </w:divBdr>
        </w:div>
        <w:div w:id="411466177">
          <w:marLeft w:val="640"/>
          <w:marRight w:val="0"/>
          <w:marTop w:val="0"/>
          <w:marBottom w:val="0"/>
          <w:divBdr>
            <w:top w:val="none" w:sz="0" w:space="0" w:color="auto"/>
            <w:left w:val="none" w:sz="0" w:space="0" w:color="auto"/>
            <w:bottom w:val="none" w:sz="0" w:space="0" w:color="auto"/>
            <w:right w:val="none" w:sz="0" w:space="0" w:color="auto"/>
          </w:divBdr>
        </w:div>
        <w:div w:id="415715073">
          <w:marLeft w:val="640"/>
          <w:marRight w:val="0"/>
          <w:marTop w:val="0"/>
          <w:marBottom w:val="0"/>
          <w:divBdr>
            <w:top w:val="none" w:sz="0" w:space="0" w:color="auto"/>
            <w:left w:val="none" w:sz="0" w:space="0" w:color="auto"/>
            <w:bottom w:val="none" w:sz="0" w:space="0" w:color="auto"/>
            <w:right w:val="none" w:sz="0" w:space="0" w:color="auto"/>
          </w:divBdr>
        </w:div>
        <w:div w:id="613171222">
          <w:marLeft w:val="640"/>
          <w:marRight w:val="0"/>
          <w:marTop w:val="0"/>
          <w:marBottom w:val="0"/>
          <w:divBdr>
            <w:top w:val="none" w:sz="0" w:space="0" w:color="auto"/>
            <w:left w:val="none" w:sz="0" w:space="0" w:color="auto"/>
            <w:bottom w:val="none" w:sz="0" w:space="0" w:color="auto"/>
            <w:right w:val="none" w:sz="0" w:space="0" w:color="auto"/>
          </w:divBdr>
        </w:div>
        <w:div w:id="679040562">
          <w:marLeft w:val="640"/>
          <w:marRight w:val="0"/>
          <w:marTop w:val="0"/>
          <w:marBottom w:val="0"/>
          <w:divBdr>
            <w:top w:val="none" w:sz="0" w:space="0" w:color="auto"/>
            <w:left w:val="none" w:sz="0" w:space="0" w:color="auto"/>
            <w:bottom w:val="none" w:sz="0" w:space="0" w:color="auto"/>
            <w:right w:val="none" w:sz="0" w:space="0" w:color="auto"/>
          </w:divBdr>
        </w:div>
        <w:div w:id="717172311">
          <w:marLeft w:val="640"/>
          <w:marRight w:val="0"/>
          <w:marTop w:val="0"/>
          <w:marBottom w:val="0"/>
          <w:divBdr>
            <w:top w:val="none" w:sz="0" w:space="0" w:color="auto"/>
            <w:left w:val="none" w:sz="0" w:space="0" w:color="auto"/>
            <w:bottom w:val="none" w:sz="0" w:space="0" w:color="auto"/>
            <w:right w:val="none" w:sz="0" w:space="0" w:color="auto"/>
          </w:divBdr>
        </w:div>
        <w:div w:id="785540113">
          <w:marLeft w:val="640"/>
          <w:marRight w:val="0"/>
          <w:marTop w:val="0"/>
          <w:marBottom w:val="0"/>
          <w:divBdr>
            <w:top w:val="none" w:sz="0" w:space="0" w:color="auto"/>
            <w:left w:val="none" w:sz="0" w:space="0" w:color="auto"/>
            <w:bottom w:val="none" w:sz="0" w:space="0" w:color="auto"/>
            <w:right w:val="none" w:sz="0" w:space="0" w:color="auto"/>
          </w:divBdr>
        </w:div>
        <w:div w:id="796682141">
          <w:marLeft w:val="640"/>
          <w:marRight w:val="0"/>
          <w:marTop w:val="0"/>
          <w:marBottom w:val="0"/>
          <w:divBdr>
            <w:top w:val="none" w:sz="0" w:space="0" w:color="auto"/>
            <w:left w:val="none" w:sz="0" w:space="0" w:color="auto"/>
            <w:bottom w:val="none" w:sz="0" w:space="0" w:color="auto"/>
            <w:right w:val="none" w:sz="0" w:space="0" w:color="auto"/>
          </w:divBdr>
        </w:div>
        <w:div w:id="881018854">
          <w:marLeft w:val="640"/>
          <w:marRight w:val="0"/>
          <w:marTop w:val="0"/>
          <w:marBottom w:val="0"/>
          <w:divBdr>
            <w:top w:val="none" w:sz="0" w:space="0" w:color="auto"/>
            <w:left w:val="none" w:sz="0" w:space="0" w:color="auto"/>
            <w:bottom w:val="none" w:sz="0" w:space="0" w:color="auto"/>
            <w:right w:val="none" w:sz="0" w:space="0" w:color="auto"/>
          </w:divBdr>
        </w:div>
        <w:div w:id="1223448821">
          <w:marLeft w:val="640"/>
          <w:marRight w:val="0"/>
          <w:marTop w:val="0"/>
          <w:marBottom w:val="0"/>
          <w:divBdr>
            <w:top w:val="none" w:sz="0" w:space="0" w:color="auto"/>
            <w:left w:val="none" w:sz="0" w:space="0" w:color="auto"/>
            <w:bottom w:val="none" w:sz="0" w:space="0" w:color="auto"/>
            <w:right w:val="none" w:sz="0" w:space="0" w:color="auto"/>
          </w:divBdr>
        </w:div>
        <w:div w:id="1561089782">
          <w:marLeft w:val="640"/>
          <w:marRight w:val="0"/>
          <w:marTop w:val="0"/>
          <w:marBottom w:val="0"/>
          <w:divBdr>
            <w:top w:val="none" w:sz="0" w:space="0" w:color="auto"/>
            <w:left w:val="none" w:sz="0" w:space="0" w:color="auto"/>
            <w:bottom w:val="none" w:sz="0" w:space="0" w:color="auto"/>
            <w:right w:val="none" w:sz="0" w:space="0" w:color="auto"/>
          </w:divBdr>
        </w:div>
        <w:div w:id="1565293639">
          <w:marLeft w:val="640"/>
          <w:marRight w:val="0"/>
          <w:marTop w:val="0"/>
          <w:marBottom w:val="0"/>
          <w:divBdr>
            <w:top w:val="none" w:sz="0" w:space="0" w:color="auto"/>
            <w:left w:val="none" w:sz="0" w:space="0" w:color="auto"/>
            <w:bottom w:val="none" w:sz="0" w:space="0" w:color="auto"/>
            <w:right w:val="none" w:sz="0" w:space="0" w:color="auto"/>
          </w:divBdr>
        </w:div>
        <w:div w:id="1566835133">
          <w:marLeft w:val="640"/>
          <w:marRight w:val="0"/>
          <w:marTop w:val="0"/>
          <w:marBottom w:val="0"/>
          <w:divBdr>
            <w:top w:val="none" w:sz="0" w:space="0" w:color="auto"/>
            <w:left w:val="none" w:sz="0" w:space="0" w:color="auto"/>
            <w:bottom w:val="none" w:sz="0" w:space="0" w:color="auto"/>
            <w:right w:val="none" w:sz="0" w:space="0" w:color="auto"/>
          </w:divBdr>
        </w:div>
        <w:div w:id="1813979415">
          <w:marLeft w:val="640"/>
          <w:marRight w:val="0"/>
          <w:marTop w:val="0"/>
          <w:marBottom w:val="0"/>
          <w:divBdr>
            <w:top w:val="none" w:sz="0" w:space="0" w:color="auto"/>
            <w:left w:val="none" w:sz="0" w:space="0" w:color="auto"/>
            <w:bottom w:val="none" w:sz="0" w:space="0" w:color="auto"/>
            <w:right w:val="none" w:sz="0" w:space="0" w:color="auto"/>
          </w:divBdr>
        </w:div>
        <w:div w:id="1814374589">
          <w:marLeft w:val="640"/>
          <w:marRight w:val="0"/>
          <w:marTop w:val="0"/>
          <w:marBottom w:val="0"/>
          <w:divBdr>
            <w:top w:val="none" w:sz="0" w:space="0" w:color="auto"/>
            <w:left w:val="none" w:sz="0" w:space="0" w:color="auto"/>
            <w:bottom w:val="none" w:sz="0" w:space="0" w:color="auto"/>
            <w:right w:val="none" w:sz="0" w:space="0" w:color="auto"/>
          </w:divBdr>
        </w:div>
        <w:div w:id="1865555276">
          <w:marLeft w:val="640"/>
          <w:marRight w:val="0"/>
          <w:marTop w:val="0"/>
          <w:marBottom w:val="0"/>
          <w:divBdr>
            <w:top w:val="none" w:sz="0" w:space="0" w:color="auto"/>
            <w:left w:val="none" w:sz="0" w:space="0" w:color="auto"/>
            <w:bottom w:val="none" w:sz="0" w:space="0" w:color="auto"/>
            <w:right w:val="none" w:sz="0" w:space="0" w:color="auto"/>
          </w:divBdr>
        </w:div>
        <w:div w:id="2126998449">
          <w:marLeft w:val="640"/>
          <w:marRight w:val="0"/>
          <w:marTop w:val="0"/>
          <w:marBottom w:val="0"/>
          <w:divBdr>
            <w:top w:val="none" w:sz="0" w:space="0" w:color="auto"/>
            <w:left w:val="none" w:sz="0" w:space="0" w:color="auto"/>
            <w:bottom w:val="none" w:sz="0" w:space="0" w:color="auto"/>
            <w:right w:val="none" w:sz="0" w:space="0" w:color="auto"/>
          </w:divBdr>
        </w:div>
        <w:div w:id="2127505809">
          <w:marLeft w:val="640"/>
          <w:marRight w:val="0"/>
          <w:marTop w:val="0"/>
          <w:marBottom w:val="0"/>
          <w:divBdr>
            <w:top w:val="none" w:sz="0" w:space="0" w:color="auto"/>
            <w:left w:val="none" w:sz="0" w:space="0" w:color="auto"/>
            <w:bottom w:val="none" w:sz="0" w:space="0" w:color="auto"/>
            <w:right w:val="none" w:sz="0" w:space="0" w:color="auto"/>
          </w:divBdr>
        </w:div>
      </w:divsChild>
    </w:div>
    <w:div w:id="1664700564">
      <w:bodyDiv w:val="1"/>
      <w:marLeft w:val="0"/>
      <w:marRight w:val="0"/>
      <w:marTop w:val="0"/>
      <w:marBottom w:val="0"/>
      <w:divBdr>
        <w:top w:val="none" w:sz="0" w:space="0" w:color="auto"/>
        <w:left w:val="none" w:sz="0" w:space="0" w:color="auto"/>
        <w:bottom w:val="none" w:sz="0" w:space="0" w:color="auto"/>
        <w:right w:val="none" w:sz="0" w:space="0" w:color="auto"/>
      </w:divBdr>
      <w:divsChild>
        <w:div w:id="537550599">
          <w:marLeft w:val="640"/>
          <w:marRight w:val="0"/>
          <w:marTop w:val="0"/>
          <w:marBottom w:val="0"/>
          <w:divBdr>
            <w:top w:val="none" w:sz="0" w:space="0" w:color="auto"/>
            <w:left w:val="none" w:sz="0" w:space="0" w:color="auto"/>
            <w:bottom w:val="none" w:sz="0" w:space="0" w:color="auto"/>
            <w:right w:val="none" w:sz="0" w:space="0" w:color="auto"/>
          </w:divBdr>
        </w:div>
        <w:div w:id="997660326">
          <w:marLeft w:val="640"/>
          <w:marRight w:val="0"/>
          <w:marTop w:val="0"/>
          <w:marBottom w:val="0"/>
          <w:divBdr>
            <w:top w:val="none" w:sz="0" w:space="0" w:color="auto"/>
            <w:left w:val="none" w:sz="0" w:space="0" w:color="auto"/>
            <w:bottom w:val="none" w:sz="0" w:space="0" w:color="auto"/>
            <w:right w:val="none" w:sz="0" w:space="0" w:color="auto"/>
          </w:divBdr>
        </w:div>
      </w:divsChild>
    </w:div>
    <w:div w:id="1794322714">
      <w:bodyDiv w:val="1"/>
      <w:marLeft w:val="0"/>
      <w:marRight w:val="0"/>
      <w:marTop w:val="0"/>
      <w:marBottom w:val="0"/>
      <w:divBdr>
        <w:top w:val="none" w:sz="0" w:space="0" w:color="auto"/>
        <w:left w:val="none" w:sz="0" w:space="0" w:color="auto"/>
        <w:bottom w:val="none" w:sz="0" w:space="0" w:color="auto"/>
        <w:right w:val="none" w:sz="0" w:space="0" w:color="auto"/>
      </w:divBdr>
    </w:div>
    <w:div w:id="1802723880">
      <w:bodyDiv w:val="1"/>
      <w:marLeft w:val="0"/>
      <w:marRight w:val="0"/>
      <w:marTop w:val="0"/>
      <w:marBottom w:val="0"/>
      <w:divBdr>
        <w:top w:val="none" w:sz="0" w:space="0" w:color="auto"/>
        <w:left w:val="none" w:sz="0" w:space="0" w:color="auto"/>
        <w:bottom w:val="none" w:sz="0" w:space="0" w:color="auto"/>
        <w:right w:val="none" w:sz="0" w:space="0" w:color="auto"/>
      </w:divBdr>
      <w:divsChild>
        <w:div w:id="23749156">
          <w:marLeft w:val="640"/>
          <w:marRight w:val="0"/>
          <w:marTop w:val="0"/>
          <w:marBottom w:val="0"/>
          <w:divBdr>
            <w:top w:val="none" w:sz="0" w:space="0" w:color="auto"/>
            <w:left w:val="none" w:sz="0" w:space="0" w:color="auto"/>
            <w:bottom w:val="none" w:sz="0" w:space="0" w:color="auto"/>
            <w:right w:val="none" w:sz="0" w:space="0" w:color="auto"/>
          </w:divBdr>
        </w:div>
        <w:div w:id="29502738">
          <w:marLeft w:val="640"/>
          <w:marRight w:val="0"/>
          <w:marTop w:val="0"/>
          <w:marBottom w:val="0"/>
          <w:divBdr>
            <w:top w:val="none" w:sz="0" w:space="0" w:color="auto"/>
            <w:left w:val="none" w:sz="0" w:space="0" w:color="auto"/>
            <w:bottom w:val="none" w:sz="0" w:space="0" w:color="auto"/>
            <w:right w:val="none" w:sz="0" w:space="0" w:color="auto"/>
          </w:divBdr>
        </w:div>
        <w:div w:id="163710610">
          <w:marLeft w:val="640"/>
          <w:marRight w:val="0"/>
          <w:marTop w:val="0"/>
          <w:marBottom w:val="0"/>
          <w:divBdr>
            <w:top w:val="none" w:sz="0" w:space="0" w:color="auto"/>
            <w:left w:val="none" w:sz="0" w:space="0" w:color="auto"/>
            <w:bottom w:val="none" w:sz="0" w:space="0" w:color="auto"/>
            <w:right w:val="none" w:sz="0" w:space="0" w:color="auto"/>
          </w:divBdr>
        </w:div>
        <w:div w:id="245187873">
          <w:marLeft w:val="640"/>
          <w:marRight w:val="0"/>
          <w:marTop w:val="0"/>
          <w:marBottom w:val="0"/>
          <w:divBdr>
            <w:top w:val="none" w:sz="0" w:space="0" w:color="auto"/>
            <w:left w:val="none" w:sz="0" w:space="0" w:color="auto"/>
            <w:bottom w:val="none" w:sz="0" w:space="0" w:color="auto"/>
            <w:right w:val="none" w:sz="0" w:space="0" w:color="auto"/>
          </w:divBdr>
        </w:div>
        <w:div w:id="251668795">
          <w:marLeft w:val="640"/>
          <w:marRight w:val="0"/>
          <w:marTop w:val="0"/>
          <w:marBottom w:val="0"/>
          <w:divBdr>
            <w:top w:val="none" w:sz="0" w:space="0" w:color="auto"/>
            <w:left w:val="none" w:sz="0" w:space="0" w:color="auto"/>
            <w:bottom w:val="none" w:sz="0" w:space="0" w:color="auto"/>
            <w:right w:val="none" w:sz="0" w:space="0" w:color="auto"/>
          </w:divBdr>
        </w:div>
        <w:div w:id="312804146">
          <w:marLeft w:val="640"/>
          <w:marRight w:val="0"/>
          <w:marTop w:val="0"/>
          <w:marBottom w:val="0"/>
          <w:divBdr>
            <w:top w:val="none" w:sz="0" w:space="0" w:color="auto"/>
            <w:left w:val="none" w:sz="0" w:space="0" w:color="auto"/>
            <w:bottom w:val="none" w:sz="0" w:space="0" w:color="auto"/>
            <w:right w:val="none" w:sz="0" w:space="0" w:color="auto"/>
          </w:divBdr>
        </w:div>
        <w:div w:id="418990636">
          <w:marLeft w:val="640"/>
          <w:marRight w:val="0"/>
          <w:marTop w:val="0"/>
          <w:marBottom w:val="0"/>
          <w:divBdr>
            <w:top w:val="none" w:sz="0" w:space="0" w:color="auto"/>
            <w:left w:val="none" w:sz="0" w:space="0" w:color="auto"/>
            <w:bottom w:val="none" w:sz="0" w:space="0" w:color="auto"/>
            <w:right w:val="none" w:sz="0" w:space="0" w:color="auto"/>
          </w:divBdr>
        </w:div>
        <w:div w:id="432283587">
          <w:marLeft w:val="640"/>
          <w:marRight w:val="0"/>
          <w:marTop w:val="0"/>
          <w:marBottom w:val="0"/>
          <w:divBdr>
            <w:top w:val="none" w:sz="0" w:space="0" w:color="auto"/>
            <w:left w:val="none" w:sz="0" w:space="0" w:color="auto"/>
            <w:bottom w:val="none" w:sz="0" w:space="0" w:color="auto"/>
            <w:right w:val="none" w:sz="0" w:space="0" w:color="auto"/>
          </w:divBdr>
        </w:div>
        <w:div w:id="514925615">
          <w:marLeft w:val="640"/>
          <w:marRight w:val="0"/>
          <w:marTop w:val="0"/>
          <w:marBottom w:val="0"/>
          <w:divBdr>
            <w:top w:val="none" w:sz="0" w:space="0" w:color="auto"/>
            <w:left w:val="none" w:sz="0" w:space="0" w:color="auto"/>
            <w:bottom w:val="none" w:sz="0" w:space="0" w:color="auto"/>
            <w:right w:val="none" w:sz="0" w:space="0" w:color="auto"/>
          </w:divBdr>
        </w:div>
        <w:div w:id="520164988">
          <w:marLeft w:val="640"/>
          <w:marRight w:val="0"/>
          <w:marTop w:val="0"/>
          <w:marBottom w:val="0"/>
          <w:divBdr>
            <w:top w:val="none" w:sz="0" w:space="0" w:color="auto"/>
            <w:left w:val="none" w:sz="0" w:space="0" w:color="auto"/>
            <w:bottom w:val="none" w:sz="0" w:space="0" w:color="auto"/>
            <w:right w:val="none" w:sz="0" w:space="0" w:color="auto"/>
          </w:divBdr>
        </w:div>
        <w:div w:id="569732667">
          <w:marLeft w:val="640"/>
          <w:marRight w:val="0"/>
          <w:marTop w:val="0"/>
          <w:marBottom w:val="0"/>
          <w:divBdr>
            <w:top w:val="none" w:sz="0" w:space="0" w:color="auto"/>
            <w:left w:val="none" w:sz="0" w:space="0" w:color="auto"/>
            <w:bottom w:val="none" w:sz="0" w:space="0" w:color="auto"/>
            <w:right w:val="none" w:sz="0" w:space="0" w:color="auto"/>
          </w:divBdr>
        </w:div>
        <w:div w:id="583801893">
          <w:marLeft w:val="640"/>
          <w:marRight w:val="0"/>
          <w:marTop w:val="0"/>
          <w:marBottom w:val="0"/>
          <w:divBdr>
            <w:top w:val="none" w:sz="0" w:space="0" w:color="auto"/>
            <w:left w:val="none" w:sz="0" w:space="0" w:color="auto"/>
            <w:bottom w:val="none" w:sz="0" w:space="0" w:color="auto"/>
            <w:right w:val="none" w:sz="0" w:space="0" w:color="auto"/>
          </w:divBdr>
        </w:div>
        <w:div w:id="710881853">
          <w:marLeft w:val="640"/>
          <w:marRight w:val="0"/>
          <w:marTop w:val="0"/>
          <w:marBottom w:val="0"/>
          <w:divBdr>
            <w:top w:val="none" w:sz="0" w:space="0" w:color="auto"/>
            <w:left w:val="none" w:sz="0" w:space="0" w:color="auto"/>
            <w:bottom w:val="none" w:sz="0" w:space="0" w:color="auto"/>
            <w:right w:val="none" w:sz="0" w:space="0" w:color="auto"/>
          </w:divBdr>
        </w:div>
        <w:div w:id="719209413">
          <w:marLeft w:val="640"/>
          <w:marRight w:val="0"/>
          <w:marTop w:val="0"/>
          <w:marBottom w:val="0"/>
          <w:divBdr>
            <w:top w:val="none" w:sz="0" w:space="0" w:color="auto"/>
            <w:left w:val="none" w:sz="0" w:space="0" w:color="auto"/>
            <w:bottom w:val="none" w:sz="0" w:space="0" w:color="auto"/>
            <w:right w:val="none" w:sz="0" w:space="0" w:color="auto"/>
          </w:divBdr>
        </w:div>
        <w:div w:id="759640627">
          <w:marLeft w:val="640"/>
          <w:marRight w:val="0"/>
          <w:marTop w:val="0"/>
          <w:marBottom w:val="0"/>
          <w:divBdr>
            <w:top w:val="none" w:sz="0" w:space="0" w:color="auto"/>
            <w:left w:val="none" w:sz="0" w:space="0" w:color="auto"/>
            <w:bottom w:val="none" w:sz="0" w:space="0" w:color="auto"/>
            <w:right w:val="none" w:sz="0" w:space="0" w:color="auto"/>
          </w:divBdr>
        </w:div>
        <w:div w:id="840314115">
          <w:marLeft w:val="640"/>
          <w:marRight w:val="0"/>
          <w:marTop w:val="0"/>
          <w:marBottom w:val="0"/>
          <w:divBdr>
            <w:top w:val="none" w:sz="0" w:space="0" w:color="auto"/>
            <w:left w:val="none" w:sz="0" w:space="0" w:color="auto"/>
            <w:bottom w:val="none" w:sz="0" w:space="0" w:color="auto"/>
            <w:right w:val="none" w:sz="0" w:space="0" w:color="auto"/>
          </w:divBdr>
        </w:div>
        <w:div w:id="1059279136">
          <w:marLeft w:val="640"/>
          <w:marRight w:val="0"/>
          <w:marTop w:val="0"/>
          <w:marBottom w:val="0"/>
          <w:divBdr>
            <w:top w:val="none" w:sz="0" w:space="0" w:color="auto"/>
            <w:left w:val="none" w:sz="0" w:space="0" w:color="auto"/>
            <w:bottom w:val="none" w:sz="0" w:space="0" w:color="auto"/>
            <w:right w:val="none" w:sz="0" w:space="0" w:color="auto"/>
          </w:divBdr>
        </w:div>
        <w:div w:id="1280065500">
          <w:marLeft w:val="640"/>
          <w:marRight w:val="0"/>
          <w:marTop w:val="0"/>
          <w:marBottom w:val="0"/>
          <w:divBdr>
            <w:top w:val="none" w:sz="0" w:space="0" w:color="auto"/>
            <w:left w:val="none" w:sz="0" w:space="0" w:color="auto"/>
            <w:bottom w:val="none" w:sz="0" w:space="0" w:color="auto"/>
            <w:right w:val="none" w:sz="0" w:space="0" w:color="auto"/>
          </w:divBdr>
        </w:div>
        <w:div w:id="1359889851">
          <w:marLeft w:val="640"/>
          <w:marRight w:val="0"/>
          <w:marTop w:val="0"/>
          <w:marBottom w:val="0"/>
          <w:divBdr>
            <w:top w:val="none" w:sz="0" w:space="0" w:color="auto"/>
            <w:left w:val="none" w:sz="0" w:space="0" w:color="auto"/>
            <w:bottom w:val="none" w:sz="0" w:space="0" w:color="auto"/>
            <w:right w:val="none" w:sz="0" w:space="0" w:color="auto"/>
          </w:divBdr>
        </w:div>
        <w:div w:id="1401095423">
          <w:marLeft w:val="640"/>
          <w:marRight w:val="0"/>
          <w:marTop w:val="0"/>
          <w:marBottom w:val="0"/>
          <w:divBdr>
            <w:top w:val="none" w:sz="0" w:space="0" w:color="auto"/>
            <w:left w:val="none" w:sz="0" w:space="0" w:color="auto"/>
            <w:bottom w:val="none" w:sz="0" w:space="0" w:color="auto"/>
            <w:right w:val="none" w:sz="0" w:space="0" w:color="auto"/>
          </w:divBdr>
        </w:div>
        <w:div w:id="1431123657">
          <w:marLeft w:val="640"/>
          <w:marRight w:val="0"/>
          <w:marTop w:val="0"/>
          <w:marBottom w:val="0"/>
          <w:divBdr>
            <w:top w:val="none" w:sz="0" w:space="0" w:color="auto"/>
            <w:left w:val="none" w:sz="0" w:space="0" w:color="auto"/>
            <w:bottom w:val="none" w:sz="0" w:space="0" w:color="auto"/>
            <w:right w:val="none" w:sz="0" w:space="0" w:color="auto"/>
          </w:divBdr>
        </w:div>
        <w:div w:id="1502044565">
          <w:marLeft w:val="640"/>
          <w:marRight w:val="0"/>
          <w:marTop w:val="0"/>
          <w:marBottom w:val="0"/>
          <w:divBdr>
            <w:top w:val="none" w:sz="0" w:space="0" w:color="auto"/>
            <w:left w:val="none" w:sz="0" w:space="0" w:color="auto"/>
            <w:bottom w:val="none" w:sz="0" w:space="0" w:color="auto"/>
            <w:right w:val="none" w:sz="0" w:space="0" w:color="auto"/>
          </w:divBdr>
        </w:div>
        <w:div w:id="1733236241">
          <w:marLeft w:val="640"/>
          <w:marRight w:val="0"/>
          <w:marTop w:val="0"/>
          <w:marBottom w:val="0"/>
          <w:divBdr>
            <w:top w:val="none" w:sz="0" w:space="0" w:color="auto"/>
            <w:left w:val="none" w:sz="0" w:space="0" w:color="auto"/>
            <w:bottom w:val="none" w:sz="0" w:space="0" w:color="auto"/>
            <w:right w:val="none" w:sz="0" w:space="0" w:color="auto"/>
          </w:divBdr>
        </w:div>
        <w:div w:id="1801414194">
          <w:marLeft w:val="640"/>
          <w:marRight w:val="0"/>
          <w:marTop w:val="0"/>
          <w:marBottom w:val="0"/>
          <w:divBdr>
            <w:top w:val="none" w:sz="0" w:space="0" w:color="auto"/>
            <w:left w:val="none" w:sz="0" w:space="0" w:color="auto"/>
            <w:bottom w:val="none" w:sz="0" w:space="0" w:color="auto"/>
            <w:right w:val="none" w:sz="0" w:space="0" w:color="auto"/>
          </w:divBdr>
        </w:div>
        <w:div w:id="1834103735">
          <w:marLeft w:val="640"/>
          <w:marRight w:val="0"/>
          <w:marTop w:val="0"/>
          <w:marBottom w:val="0"/>
          <w:divBdr>
            <w:top w:val="none" w:sz="0" w:space="0" w:color="auto"/>
            <w:left w:val="none" w:sz="0" w:space="0" w:color="auto"/>
            <w:bottom w:val="none" w:sz="0" w:space="0" w:color="auto"/>
            <w:right w:val="none" w:sz="0" w:space="0" w:color="auto"/>
          </w:divBdr>
        </w:div>
      </w:divsChild>
    </w:div>
    <w:div w:id="1871643642">
      <w:bodyDiv w:val="1"/>
      <w:marLeft w:val="0"/>
      <w:marRight w:val="0"/>
      <w:marTop w:val="0"/>
      <w:marBottom w:val="0"/>
      <w:divBdr>
        <w:top w:val="none" w:sz="0" w:space="0" w:color="auto"/>
        <w:left w:val="none" w:sz="0" w:space="0" w:color="auto"/>
        <w:bottom w:val="none" w:sz="0" w:space="0" w:color="auto"/>
        <w:right w:val="none" w:sz="0" w:space="0" w:color="auto"/>
      </w:divBdr>
      <w:divsChild>
        <w:div w:id="10495004">
          <w:marLeft w:val="640"/>
          <w:marRight w:val="0"/>
          <w:marTop w:val="0"/>
          <w:marBottom w:val="0"/>
          <w:divBdr>
            <w:top w:val="none" w:sz="0" w:space="0" w:color="auto"/>
            <w:left w:val="none" w:sz="0" w:space="0" w:color="auto"/>
            <w:bottom w:val="none" w:sz="0" w:space="0" w:color="auto"/>
            <w:right w:val="none" w:sz="0" w:space="0" w:color="auto"/>
          </w:divBdr>
        </w:div>
        <w:div w:id="256208891">
          <w:marLeft w:val="640"/>
          <w:marRight w:val="0"/>
          <w:marTop w:val="0"/>
          <w:marBottom w:val="0"/>
          <w:divBdr>
            <w:top w:val="none" w:sz="0" w:space="0" w:color="auto"/>
            <w:left w:val="none" w:sz="0" w:space="0" w:color="auto"/>
            <w:bottom w:val="none" w:sz="0" w:space="0" w:color="auto"/>
            <w:right w:val="none" w:sz="0" w:space="0" w:color="auto"/>
          </w:divBdr>
        </w:div>
        <w:div w:id="371655988">
          <w:marLeft w:val="640"/>
          <w:marRight w:val="0"/>
          <w:marTop w:val="0"/>
          <w:marBottom w:val="0"/>
          <w:divBdr>
            <w:top w:val="none" w:sz="0" w:space="0" w:color="auto"/>
            <w:left w:val="none" w:sz="0" w:space="0" w:color="auto"/>
            <w:bottom w:val="none" w:sz="0" w:space="0" w:color="auto"/>
            <w:right w:val="none" w:sz="0" w:space="0" w:color="auto"/>
          </w:divBdr>
        </w:div>
        <w:div w:id="387727194">
          <w:marLeft w:val="640"/>
          <w:marRight w:val="0"/>
          <w:marTop w:val="0"/>
          <w:marBottom w:val="0"/>
          <w:divBdr>
            <w:top w:val="none" w:sz="0" w:space="0" w:color="auto"/>
            <w:left w:val="none" w:sz="0" w:space="0" w:color="auto"/>
            <w:bottom w:val="none" w:sz="0" w:space="0" w:color="auto"/>
            <w:right w:val="none" w:sz="0" w:space="0" w:color="auto"/>
          </w:divBdr>
        </w:div>
        <w:div w:id="388111498">
          <w:marLeft w:val="640"/>
          <w:marRight w:val="0"/>
          <w:marTop w:val="0"/>
          <w:marBottom w:val="0"/>
          <w:divBdr>
            <w:top w:val="none" w:sz="0" w:space="0" w:color="auto"/>
            <w:left w:val="none" w:sz="0" w:space="0" w:color="auto"/>
            <w:bottom w:val="none" w:sz="0" w:space="0" w:color="auto"/>
            <w:right w:val="none" w:sz="0" w:space="0" w:color="auto"/>
          </w:divBdr>
        </w:div>
        <w:div w:id="414322959">
          <w:marLeft w:val="640"/>
          <w:marRight w:val="0"/>
          <w:marTop w:val="0"/>
          <w:marBottom w:val="0"/>
          <w:divBdr>
            <w:top w:val="none" w:sz="0" w:space="0" w:color="auto"/>
            <w:left w:val="none" w:sz="0" w:space="0" w:color="auto"/>
            <w:bottom w:val="none" w:sz="0" w:space="0" w:color="auto"/>
            <w:right w:val="none" w:sz="0" w:space="0" w:color="auto"/>
          </w:divBdr>
        </w:div>
        <w:div w:id="436213315">
          <w:marLeft w:val="640"/>
          <w:marRight w:val="0"/>
          <w:marTop w:val="0"/>
          <w:marBottom w:val="0"/>
          <w:divBdr>
            <w:top w:val="none" w:sz="0" w:space="0" w:color="auto"/>
            <w:left w:val="none" w:sz="0" w:space="0" w:color="auto"/>
            <w:bottom w:val="none" w:sz="0" w:space="0" w:color="auto"/>
            <w:right w:val="none" w:sz="0" w:space="0" w:color="auto"/>
          </w:divBdr>
        </w:div>
        <w:div w:id="501972240">
          <w:marLeft w:val="640"/>
          <w:marRight w:val="0"/>
          <w:marTop w:val="0"/>
          <w:marBottom w:val="0"/>
          <w:divBdr>
            <w:top w:val="none" w:sz="0" w:space="0" w:color="auto"/>
            <w:left w:val="none" w:sz="0" w:space="0" w:color="auto"/>
            <w:bottom w:val="none" w:sz="0" w:space="0" w:color="auto"/>
            <w:right w:val="none" w:sz="0" w:space="0" w:color="auto"/>
          </w:divBdr>
        </w:div>
        <w:div w:id="541748723">
          <w:marLeft w:val="640"/>
          <w:marRight w:val="0"/>
          <w:marTop w:val="0"/>
          <w:marBottom w:val="0"/>
          <w:divBdr>
            <w:top w:val="none" w:sz="0" w:space="0" w:color="auto"/>
            <w:left w:val="none" w:sz="0" w:space="0" w:color="auto"/>
            <w:bottom w:val="none" w:sz="0" w:space="0" w:color="auto"/>
            <w:right w:val="none" w:sz="0" w:space="0" w:color="auto"/>
          </w:divBdr>
        </w:div>
        <w:div w:id="666785178">
          <w:marLeft w:val="640"/>
          <w:marRight w:val="0"/>
          <w:marTop w:val="0"/>
          <w:marBottom w:val="0"/>
          <w:divBdr>
            <w:top w:val="none" w:sz="0" w:space="0" w:color="auto"/>
            <w:left w:val="none" w:sz="0" w:space="0" w:color="auto"/>
            <w:bottom w:val="none" w:sz="0" w:space="0" w:color="auto"/>
            <w:right w:val="none" w:sz="0" w:space="0" w:color="auto"/>
          </w:divBdr>
        </w:div>
        <w:div w:id="751976286">
          <w:marLeft w:val="640"/>
          <w:marRight w:val="0"/>
          <w:marTop w:val="0"/>
          <w:marBottom w:val="0"/>
          <w:divBdr>
            <w:top w:val="none" w:sz="0" w:space="0" w:color="auto"/>
            <w:left w:val="none" w:sz="0" w:space="0" w:color="auto"/>
            <w:bottom w:val="none" w:sz="0" w:space="0" w:color="auto"/>
            <w:right w:val="none" w:sz="0" w:space="0" w:color="auto"/>
          </w:divBdr>
        </w:div>
        <w:div w:id="780419323">
          <w:marLeft w:val="640"/>
          <w:marRight w:val="0"/>
          <w:marTop w:val="0"/>
          <w:marBottom w:val="0"/>
          <w:divBdr>
            <w:top w:val="none" w:sz="0" w:space="0" w:color="auto"/>
            <w:left w:val="none" w:sz="0" w:space="0" w:color="auto"/>
            <w:bottom w:val="none" w:sz="0" w:space="0" w:color="auto"/>
            <w:right w:val="none" w:sz="0" w:space="0" w:color="auto"/>
          </w:divBdr>
        </w:div>
        <w:div w:id="1002388947">
          <w:marLeft w:val="640"/>
          <w:marRight w:val="0"/>
          <w:marTop w:val="0"/>
          <w:marBottom w:val="0"/>
          <w:divBdr>
            <w:top w:val="none" w:sz="0" w:space="0" w:color="auto"/>
            <w:left w:val="none" w:sz="0" w:space="0" w:color="auto"/>
            <w:bottom w:val="none" w:sz="0" w:space="0" w:color="auto"/>
            <w:right w:val="none" w:sz="0" w:space="0" w:color="auto"/>
          </w:divBdr>
        </w:div>
        <w:div w:id="1018893455">
          <w:marLeft w:val="640"/>
          <w:marRight w:val="0"/>
          <w:marTop w:val="0"/>
          <w:marBottom w:val="0"/>
          <w:divBdr>
            <w:top w:val="none" w:sz="0" w:space="0" w:color="auto"/>
            <w:left w:val="none" w:sz="0" w:space="0" w:color="auto"/>
            <w:bottom w:val="none" w:sz="0" w:space="0" w:color="auto"/>
            <w:right w:val="none" w:sz="0" w:space="0" w:color="auto"/>
          </w:divBdr>
        </w:div>
        <w:div w:id="1076440282">
          <w:marLeft w:val="640"/>
          <w:marRight w:val="0"/>
          <w:marTop w:val="0"/>
          <w:marBottom w:val="0"/>
          <w:divBdr>
            <w:top w:val="none" w:sz="0" w:space="0" w:color="auto"/>
            <w:left w:val="none" w:sz="0" w:space="0" w:color="auto"/>
            <w:bottom w:val="none" w:sz="0" w:space="0" w:color="auto"/>
            <w:right w:val="none" w:sz="0" w:space="0" w:color="auto"/>
          </w:divBdr>
        </w:div>
        <w:div w:id="1176648803">
          <w:marLeft w:val="640"/>
          <w:marRight w:val="0"/>
          <w:marTop w:val="0"/>
          <w:marBottom w:val="0"/>
          <w:divBdr>
            <w:top w:val="none" w:sz="0" w:space="0" w:color="auto"/>
            <w:left w:val="none" w:sz="0" w:space="0" w:color="auto"/>
            <w:bottom w:val="none" w:sz="0" w:space="0" w:color="auto"/>
            <w:right w:val="none" w:sz="0" w:space="0" w:color="auto"/>
          </w:divBdr>
        </w:div>
        <w:div w:id="1218394541">
          <w:marLeft w:val="640"/>
          <w:marRight w:val="0"/>
          <w:marTop w:val="0"/>
          <w:marBottom w:val="0"/>
          <w:divBdr>
            <w:top w:val="none" w:sz="0" w:space="0" w:color="auto"/>
            <w:left w:val="none" w:sz="0" w:space="0" w:color="auto"/>
            <w:bottom w:val="none" w:sz="0" w:space="0" w:color="auto"/>
            <w:right w:val="none" w:sz="0" w:space="0" w:color="auto"/>
          </w:divBdr>
        </w:div>
        <w:div w:id="1416126902">
          <w:marLeft w:val="640"/>
          <w:marRight w:val="0"/>
          <w:marTop w:val="0"/>
          <w:marBottom w:val="0"/>
          <w:divBdr>
            <w:top w:val="none" w:sz="0" w:space="0" w:color="auto"/>
            <w:left w:val="none" w:sz="0" w:space="0" w:color="auto"/>
            <w:bottom w:val="none" w:sz="0" w:space="0" w:color="auto"/>
            <w:right w:val="none" w:sz="0" w:space="0" w:color="auto"/>
          </w:divBdr>
        </w:div>
        <w:div w:id="1419062307">
          <w:marLeft w:val="640"/>
          <w:marRight w:val="0"/>
          <w:marTop w:val="0"/>
          <w:marBottom w:val="0"/>
          <w:divBdr>
            <w:top w:val="none" w:sz="0" w:space="0" w:color="auto"/>
            <w:left w:val="none" w:sz="0" w:space="0" w:color="auto"/>
            <w:bottom w:val="none" w:sz="0" w:space="0" w:color="auto"/>
            <w:right w:val="none" w:sz="0" w:space="0" w:color="auto"/>
          </w:divBdr>
        </w:div>
        <w:div w:id="1566601080">
          <w:marLeft w:val="640"/>
          <w:marRight w:val="0"/>
          <w:marTop w:val="0"/>
          <w:marBottom w:val="0"/>
          <w:divBdr>
            <w:top w:val="none" w:sz="0" w:space="0" w:color="auto"/>
            <w:left w:val="none" w:sz="0" w:space="0" w:color="auto"/>
            <w:bottom w:val="none" w:sz="0" w:space="0" w:color="auto"/>
            <w:right w:val="none" w:sz="0" w:space="0" w:color="auto"/>
          </w:divBdr>
        </w:div>
        <w:div w:id="1683896731">
          <w:marLeft w:val="640"/>
          <w:marRight w:val="0"/>
          <w:marTop w:val="0"/>
          <w:marBottom w:val="0"/>
          <w:divBdr>
            <w:top w:val="none" w:sz="0" w:space="0" w:color="auto"/>
            <w:left w:val="none" w:sz="0" w:space="0" w:color="auto"/>
            <w:bottom w:val="none" w:sz="0" w:space="0" w:color="auto"/>
            <w:right w:val="none" w:sz="0" w:space="0" w:color="auto"/>
          </w:divBdr>
        </w:div>
        <w:div w:id="1825853830">
          <w:marLeft w:val="640"/>
          <w:marRight w:val="0"/>
          <w:marTop w:val="0"/>
          <w:marBottom w:val="0"/>
          <w:divBdr>
            <w:top w:val="none" w:sz="0" w:space="0" w:color="auto"/>
            <w:left w:val="none" w:sz="0" w:space="0" w:color="auto"/>
            <w:bottom w:val="none" w:sz="0" w:space="0" w:color="auto"/>
            <w:right w:val="none" w:sz="0" w:space="0" w:color="auto"/>
          </w:divBdr>
        </w:div>
        <w:div w:id="1840080625">
          <w:marLeft w:val="640"/>
          <w:marRight w:val="0"/>
          <w:marTop w:val="0"/>
          <w:marBottom w:val="0"/>
          <w:divBdr>
            <w:top w:val="none" w:sz="0" w:space="0" w:color="auto"/>
            <w:left w:val="none" w:sz="0" w:space="0" w:color="auto"/>
            <w:bottom w:val="none" w:sz="0" w:space="0" w:color="auto"/>
            <w:right w:val="none" w:sz="0" w:space="0" w:color="auto"/>
          </w:divBdr>
        </w:div>
        <w:div w:id="1890336066">
          <w:marLeft w:val="640"/>
          <w:marRight w:val="0"/>
          <w:marTop w:val="0"/>
          <w:marBottom w:val="0"/>
          <w:divBdr>
            <w:top w:val="none" w:sz="0" w:space="0" w:color="auto"/>
            <w:left w:val="none" w:sz="0" w:space="0" w:color="auto"/>
            <w:bottom w:val="none" w:sz="0" w:space="0" w:color="auto"/>
            <w:right w:val="none" w:sz="0" w:space="0" w:color="auto"/>
          </w:divBdr>
        </w:div>
        <w:div w:id="2112774744">
          <w:marLeft w:val="640"/>
          <w:marRight w:val="0"/>
          <w:marTop w:val="0"/>
          <w:marBottom w:val="0"/>
          <w:divBdr>
            <w:top w:val="none" w:sz="0" w:space="0" w:color="auto"/>
            <w:left w:val="none" w:sz="0" w:space="0" w:color="auto"/>
            <w:bottom w:val="none" w:sz="0" w:space="0" w:color="auto"/>
            <w:right w:val="none" w:sz="0" w:space="0" w:color="auto"/>
          </w:divBdr>
        </w:div>
      </w:divsChild>
    </w:div>
    <w:div w:id="1921675419">
      <w:bodyDiv w:val="1"/>
      <w:marLeft w:val="0"/>
      <w:marRight w:val="0"/>
      <w:marTop w:val="0"/>
      <w:marBottom w:val="0"/>
      <w:divBdr>
        <w:top w:val="none" w:sz="0" w:space="0" w:color="auto"/>
        <w:left w:val="none" w:sz="0" w:space="0" w:color="auto"/>
        <w:bottom w:val="none" w:sz="0" w:space="0" w:color="auto"/>
        <w:right w:val="none" w:sz="0" w:space="0" w:color="auto"/>
      </w:divBdr>
      <w:divsChild>
        <w:div w:id="17657228">
          <w:marLeft w:val="640"/>
          <w:marRight w:val="0"/>
          <w:marTop w:val="0"/>
          <w:marBottom w:val="0"/>
          <w:divBdr>
            <w:top w:val="none" w:sz="0" w:space="0" w:color="auto"/>
            <w:left w:val="none" w:sz="0" w:space="0" w:color="auto"/>
            <w:bottom w:val="none" w:sz="0" w:space="0" w:color="auto"/>
            <w:right w:val="none" w:sz="0" w:space="0" w:color="auto"/>
          </w:divBdr>
        </w:div>
        <w:div w:id="52776608">
          <w:marLeft w:val="640"/>
          <w:marRight w:val="0"/>
          <w:marTop w:val="0"/>
          <w:marBottom w:val="0"/>
          <w:divBdr>
            <w:top w:val="none" w:sz="0" w:space="0" w:color="auto"/>
            <w:left w:val="none" w:sz="0" w:space="0" w:color="auto"/>
            <w:bottom w:val="none" w:sz="0" w:space="0" w:color="auto"/>
            <w:right w:val="none" w:sz="0" w:space="0" w:color="auto"/>
          </w:divBdr>
        </w:div>
        <w:div w:id="118110678">
          <w:marLeft w:val="640"/>
          <w:marRight w:val="0"/>
          <w:marTop w:val="0"/>
          <w:marBottom w:val="0"/>
          <w:divBdr>
            <w:top w:val="none" w:sz="0" w:space="0" w:color="auto"/>
            <w:left w:val="none" w:sz="0" w:space="0" w:color="auto"/>
            <w:bottom w:val="none" w:sz="0" w:space="0" w:color="auto"/>
            <w:right w:val="none" w:sz="0" w:space="0" w:color="auto"/>
          </w:divBdr>
        </w:div>
        <w:div w:id="229048463">
          <w:marLeft w:val="640"/>
          <w:marRight w:val="0"/>
          <w:marTop w:val="0"/>
          <w:marBottom w:val="0"/>
          <w:divBdr>
            <w:top w:val="none" w:sz="0" w:space="0" w:color="auto"/>
            <w:left w:val="none" w:sz="0" w:space="0" w:color="auto"/>
            <w:bottom w:val="none" w:sz="0" w:space="0" w:color="auto"/>
            <w:right w:val="none" w:sz="0" w:space="0" w:color="auto"/>
          </w:divBdr>
        </w:div>
        <w:div w:id="229778184">
          <w:marLeft w:val="640"/>
          <w:marRight w:val="0"/>
          <w:marTop w:val="0"/>
          <w:marBottom w:val="0"/>
          <w:divBdr>
            <w:top w:val="none" w:sz="0" w:space="0" w:color="auto"/>
            <w:left w:val="none" w:sz="0" w:space="0" w:color="auto"/>
            <w:bottom w:val="none" w:sz="0" w:space="0" w:color="auto"/>
            <w:right w:val="none" w:sz="0" w:space="0" w:color="auto"/>
          </w:divBdr>
        </w:div>
        <w:div w:id="351691301">
          <w:marLeft w:val="640"/>
          <w:marRight w:val="0"/>
          <w:marTop w:val="0"/>
          <w:marBottom w:val="0"/>
          <w:divBdr>
            <w:top w:val="none" w:sz="0" w:space="0" w:color="auto"/>
            <w:left w:val="none" w:sz="0" w:space="0" w:color="auto"/>
            <w:bottom w:val="none" w:sz="0" w:space="0" w:color="auto"/>
            <w:right w:val="none" w:sz="0" w:space="0" w:color="auto"/>
          </w:divBdr>
        </w:div>
        <w:div w:id="750156322">
          <w:marLeft w:val="640"/>
          <w:marRight w:val="0"/>
          <w:marTop w:val="0"/>
          <w:marBottom w:val="0"/>
          <w:divBdr>
            <w:top w:val="none" w:sz="0" w:space="0" w:color="auto"/>
            <w:left w:val="none" w:sz="0" w:space="0" w:color="auto"/>
            <w:bottom w:val="none" w:sz="0" w:space="0" w:color="auto"/>
            <w:right w:val="none" w:sz="0" w:space="0" w:color="auto"/>
          </w:divBdr>
        </w:div>
        <w:div w:id="1095126128">
          <w:marLeft w:val="640"/>
          <w:marRight w:val="0"/>
          <w:marTop w:val="0"/>
          <w:marBottom w:val="0"/>
          <w:divBdr>
            <w:top w:val="none" w:sz="0" w:space="0" w:color="auto"/>
            <w:left w:val="none" w:sz="0" w:space="0" w:color="auto"/>
            <w:bottom w:val="none" w:sz="0" w:space="0" w:color="auto"/>
            <w:right w:val="none" w:sz="0" w:space="0" w:color="auto"/>
          </w:divBdr>
        </w:div>
        <w:div w:id="1215777724">
          <w:marLeft w:val="640"/>
          <w:marRight w:val="0"/>
          <w:marTop w:val="0"/>
          <w:marBottom w:val="0"/>
          <w:divBdr>
            <w:top w:val="none" w:sz="0" w:space="0" w:color="auto"/>
            <w:left w:val="none" w:sz="0" w:space="0" w:color="auto"/>
            <w:bottom w:val="none" w:sz="0" w:space="0" w:color="auto"/>
            <w:right w:val="none" w:sz="0" w:space="0" w:color="auto"/>
          </w:divBdr>
        </w:div>
        <w:div w:id="1480225892">
          <w:marLeft w:val="640"/>
          <w:marRight w:val="0"/>
          <w:marTop w:val="0"/>
          <w:marBottom w:val="0"/>
          <w:divBdr>
            <w:top w:val="none" w:sz="0" w:space="0" w:color="auto"/>
            <w:left w:val="none" w:sz="0" w:space="0" w:color="auto"/>
            <w:bottom w:val="none" w:sz="0" w:space="0" w:color="auto"/>
            <w:right w:val="none" w:sz="0" w:space="0" w:color="auto"/>
          </w:divBdr>
        </w:div>
        <w:div w:id="1623999783">
          <w:marLeft w:val="640"/>
          <w:marRight w:val="0"/>
          <w:marTop w:val="0"/>
          <w:marBottom w:val="0"/>
          <w:divBdr>
            <w:top w:val="none" w:sz="0" w:space="0" w:color="auto"/>
            <w:left w:val="none" w:sz="0" w:space="0" w:color="auto"/>
            <w:bottom w:val="none" w:sz="0" w:space="0" w:color="auto"/>
            <w:right w:val="none" w:sz="0" w:space="0" w:color="auto"/>
          </w:divBdr>
        </w:div>
        <w:div w:id="1805393060">
          <w:marLeft w:val="640"/>
          <w:marRight w:val="0"/>
          <w:marTop w:val="0"/>
          <w:marBottom w:val="0"/>
          <w:divBdr>
            <w:top w:val="none" w:sz="0" w:space="0" w:color="auto"/>
            <w:left w:val="none" w:sz="0" w:space="0" w:color="auto"/>
            <w:bottom w:val="none" w:sz="0" w:space="0" w:color="auto"/>
            <w:right w:val="none" w:sz="0" w:space="0" w:color="auto"/>
          </w:divBdr>
        </w:div>
        <w:div w:id="1980333765">
          <w:marLeft w:val="640"/>
          <w:marRight w:val="0"/>
          <w:marTop w:val="0"/>
          <w:marBottom w:val="0"/>
          <w:divBdr>
            <w:top w:val="none" w:sz="0" w:space="0" w:color="auto"/>
            <w:left w:val="none" w:sz="0" w:space="0" w:color="auto"/>
            <w:bottom w:val="none" w:sz="0" w:space="0" w:color="auto"/>
            <w:right w:val="none" w:sz="0" w:space="0" w:color="auto"/>
          </w:divBdr>
        </w:div>
      </w:divsChild>
    </w:div>
    <w:div w:id="1922257364">
      <w:bodyDiv w:val="1"/>
      <w:marLeft w:val="0"/>
      <w:marRight w:val="0"/>
      <w:marTop w:val="0"/>
      <w:marBottom w:val="0"/>
      <w:divBdr>
        <w:top w:val="none" w:sz="0" w:space="0" w:color="auto"/>
        <w:left w:val="none" w:sz="0" w:space="0" w:color="auto"/>
        <w:bottom w:val="none" w:sz="0" w:space="0" w:color="auto"/>
        <w:right w:val="none" w:sz="0" w:space="0" w:color="auto"/>
      </w:divBdr>
      <w:divsChild>
        <w:div w:id="454061666">
          <w:marLeft w:val="640"/>
          <w:marRight w:val="0"/>
          <w:marTop w:val="0"/>
          <w:marBottom w:val="0"/>
          <w:divBdr>
            <w:top w:val="none" w:sz="0" w:space="0" w:color="auto"/>
            <w:left w:val="none" w:sz="0" w:space="0" w:color="auto"/>
            <w:bottom w:val="none" w:sz="0" w:space="0" w:color="auto"/>
            <w:right w:val="none" w:sz="0" w:space="0" w:color="auto"/>
          </w:divBdr>
        </w:div>
        <w:div w:id="501629227">
          <w:marLeft w:val="640"/>
          <w:marRight w:val="0"/>
          <w:marTop w:val="0"/>
          <w:marBottom w:val="0"/>
          <w:divBdr>
            <w:top w:val="none" w:sz="0" w:space="0" w:color="auto"/>
            <w:left w:val="none" w:sz="0" w:space="0" w:color="auto"/>
            <w:bottom w:val="none" w:sz="0" w:space="0" w:color="auto"/>
            <w:right w:val="none" w:sz="0" w:space="0" w:color="auto"/>
          </w:divBdr>
        </w:div>
        <w:div w:id="564949939">
          <w:marLeft w:val="640"/>
          <w:marRight w:val="0"/>
          <w:marTop w:val="0"/>
          <w:marBottom w:val="0"/>
          <w:divBdr>
            <w:top w:val="none" w:sz="0" w:space="0" w:color="auto"/>
            <w:left w:val="none" w:sz="0" w:space="0" w:color="auto"/>
            <w:bottom w:val="none" w:sz="0" w:space="0" w:color="auto"/>
            <w:right w:val="none" w:sz="0" w:space="0" w:color="auto"/>
          </w:divBdr>
        </w:div>
        <w:div w:id="1452939666">
          <w:marLeft w:val="640"/>
          <w:marRight w:val="0"/>
          <w:marTop w:val="0"/>
          <w:marBottom w:val="0"/>
          <w:divBdr>
            <w:top w:val="none" w:sz="0" w:space="0" w:color="auto"/>
            <w:left w:val="none" w:sz="0" w:space="0" w:color="auto"/>
            <w:bottom w:val="none" w:sz="0" w:space="0" w:color="auto"/>
            <w:right w:val="none" w:sz="0" w:space="0" w:color="auto"/>
          </w:divBdr>
        </w:div>
        <w:div w:id="1453130626">
          <w:marLeft w:val="640"/>
          <w:marRight w:val="0"/>
          <w:marTop w:val="0"/>
          <w:marBottom w:val="0"/>
          <w:divBdr>
            <w:top w:val="none" w:sz="0" w:space="0" w:color="auto"/>
            <w:left w:val="none" w:sz="0" w:space="0" w:color="auto"/>
            <w:bottom w:val="none" w:sz="0" w:space="0" w:color="auto"/>
            <w:right w:val="none" w:sz="0" w:space="0" w:color="auto"/>
          </w:divBdr>
        </w:div>
        <w:div w:id="1658220498">
          <w:marLeft w:val="640"/>
          <w:marRight w:val="0"/>
          <w:marTop w:val="0"/>
          <w:marBottom w:val="0"/>
          <w:divBdr>
            <w:top w:val="none" w:sz="0" w:space="0" w:color="auto"/>
            <w:left w:val="none" w:sz="0" w:space="0" w:color="auto"/>
            <w:bottom w:val="none" w:sz="0" w:space="0" w:color="auto"/>
            <w:right w:val="none" w:sz="0" w:space="0" w:color="auto"/>
          </w:divBdr>
        </w:div>
        <w:div w:id="1945844793">
          <w:marLeft w:val="640"/>
          <w:marRight w:val="0"/>
          <w:marTop w:val="0"/>
          <w:marBottom w:val="0"/>
          <w:divBdr>
            <w:top w:val="none" w:sz="0" w:space="0" w:color="auto"/>
            <w:left w:val="none" w:sz="0" w:space="0" w:color="auto"/>
            <w:bottom w:val="none" w:sz="0" w:space="0" w:color="auto"/>
            <w:right w:val="none" w:sz="0" w:space="0" w:color="auto"/>
          </w:divBdr>
        </w:div>
      </w:divsChild>
    </w:div>
    <w:div w:id="1939408367">
      <w:bodyDiv w:val="1"/>
      <w:marLeft w:val="0"/>
      <w:marRight w:val="0"/>
      <w:marTop w:val="0"/>
      <w:marBottom w:val="0"/>
      <w:divBdr>
        <w:top w:val="none" w:sz="0" w:space="0" w:color="auto"/>
        <w:left w:val="none" w:sz="0" w:space="0" w:color="auto"/>
        <w:bottom w:val="none" w:sz="0" w:space="0" w:color="auto"/>
        <w:right w:val="none" w:sz="0" w:space="0" w:color="auto"/>
      </w:divBdr>
      <w:divsChild>
        <w:div w:id="56170673">
          <w:marLeft w:val="640"/>
          <w:marRight w:val="0"/>
          <w:marTop w:val="0"/>
          <w:marBottom w:val="0"/>
          <w:divBdr>
            <w:top w:val="none" w:sz="0" w:space="0" w:color="auto"/>
            <w:left w:val="none" w:sz="0" w:space="0" w:color="auto"/>
            <w:bottom w:val="none" w:sz="0" w:space="0" w:color="auto"/>
            <w:right w:val="none" w:sz="0" w:space="0" w:color="auto"/>
          </w:divBdr>
        </w:div>
        <w:div w:id="120615956">
          <w:marLeft w:val="640"/>
          <w:marRight w:val="0"/>
          <w:marTop w:val="0"/>
          <w:marBottom w:val="0"/>
          <w:divBdr>
            <w:top w:val="none" w:sz="0" w:space="0" w:color="auto"/>
            <w:left w:val="none" w:sz="0" w:space="0" w:color="auto"/>
            <w:bottom w:val="none" w:sz="0" w:space="0" w:color="auto"/>
            <w:right w:val="none" w:sz="0" w:space="0" w:color="auto"/>
          </w:divBdr>
        </w:div>
        <w:div w:id="195121090">
          <w:marLeft w:val="640"/>
          <w:marRight w:val="0"/>
          <w:marTop w:val="0"/>
          <w:marBottom w:val="0"/>
          <w:divBdr>
            <w:top w:val="none" w:sz="0" w:space="0" w:color="auto"/>
            <w:left w:val="none" w:sz="0" w:space="0" w:color="auto"/>
            <w:bottom w:val="none" w:sz="0" w:space="0" w:color="auto"/>
            <w:right w:val="none" w:sz="0" w:space="0" w:color="auto"/>
          </w:divBdr>
        </w:div>
        <w:div w:id="263273830">
          <w:marLeft w:val="640"/>
          <w:marRight w:val="0"/>
          <w:marTop w:val="0"/>
          <w:marBottom w:val="0"/>
          <w:divBdr>
            <w:top w:val="none" w:sz="0" w:space="0" w:color="auto"/>
            <w:left w:val="none" w:sz="0" w:space="0" w:color="auto"/>
            <w:bottom w:val="none" w:sz="0" w:space="0" w:color="auto"/>
            <w:right w:val="none" w:sz="0" w:space="0" w:color="auto"/>
          </w:divBdr>
        </w:div>
        <w:div w:id="418985934">
          <w:marLeft w:val="640"/>
          <w:marRight w:val="0"/>
          <w:marTop w:val="0"/>
          <w:marBottom w:val="0"/>
          <w:divBdr>
            <w:top w:val="none" w:sz="0" w:space="0" w:color="auto"/>
            <w:left w:val="none" w:sz="0" w:space="0" w:color="auto"/>
            <w:bottom w:val="none" w:sz="0" w:space="0" w:color="auto"/>
            <w:right w:val="none" w:sz="0" w:space="0" w:color="auto"/>
          </w:divBdr>
        </w:div>
        <w:div w:id="487136422">
          <w:marLeft w:val="640"/>
          <w:marRight w:val="0"/>
          <w:marTop w:val="0"/>
          <w:marBottom w:val="0"/>
          <w:divBdr>
            <w:top w:val="none" w:sz="0" w:space="0" w:color="auto"/>
            <w:left w:val="none" w:sz="0" w:space="0" w:color="auto"/>
            <w:bottom w:val="none" w:sz="0" w:space="0" w:color="auto"/>
            <w:right w:val="none" w:sz="0" w:space="0" w:color="auto"/>
          </w:divBdr>
        </w:div>
        <w:div w:id="802887151">
          <w:marLeft w:val="640"/>
          <w:marRight w:val="0"/>
          <w:marTop w:val="0"/>
          <w:marBottom w:val="0"/>
          <w:divBdr>
            <w:top w:val="none" w:sz="0" w:space="0" w:color="auto"/>
            <w:left w:val="none" w:sz="0" w:space="0" w:color="auto"/>
            <w:bottom w:val="none" w:sz="0" w:space="0" w:color="auto"/>
            <w:right w:val="none" w:sz="0" w:space="0" w:color="auto"/>
          </w:divBdr>
        </w:div>
        <w:div w:id="938754171">
          <w:marLeft w:val="640"/>
          <w:marRight w:val="0"/>
          <w:marTop w:val="0"/>
          <w:marBottom w:val="0"/>
          <w:divBdr>
            <w:top w:val="none" w:sz="0" w:space="0" w:color="auto"/>
            <w:left w:val="none" w:sz="0" w:space="0" w:color="auto"/>
            <w:bottom w:val="none" w:sz="0" w:space="0" w:color="auto"/>
            <w:right w:val="none" w:sz="0" w:space="0" w:color="auto"/>
          </w:divBdr>
        </w:div>
        <w:div w:id="1019425535">
          <w:marLeft w:val="640"/>
          <w:marRight w:val="0"/>
          <w:marTop w:val="0"/>
          <w:marBottom w:val="0"/>
          <w:divBdr>
            <w:top w:val="none" w:sz="0" w:space="0" w:color="auto"/>
            <w:left w:val="none" w:sz="0" w:space="0" w:color="auto"/>
            <w:bottom w:val="none" w:sz="0" w:space="0" w:color="auto"/>
            <w:right w:val="none" w:sz="0" w:space="0" w:color="auto"/>
          </w:divBdr>
        </w:div>
        <w:div w:id="1082146486">
          <w:marLeft w:val="640"/>
          <w:marRight w:val="0"/>
          <w:marTop w:val="0"/>
          <w:marBottom w:val="0"/>
          <w:divBdr>
            <w:top w:val="none" w:sz="0" w:space="0" w:color="auto"/>
            <w:left w:val="none" w:sz="0" w:space="0" w:color="auto"/>
            <w:bottom w:val="none" w:sz="0" w:space="0" w:color="auto"/>
            <w:right w:val="none" w:sz="0" w:space="0" w:color="auto"/>
          </w:divBdr>
        </w:div>
        <w:div w:id="1091321250">
          <w:marLeft w:val="640"/>
          <w:marRight w:val="0"/>
          <w:marTop w:val="0"/>
          <w:marBottom w:val="0"/>
          <w:divBdr>
            <w:top w:val="none" w:sz="0" w:space="0" w:color="auto"/>
            <w:left w:val="none" w:sz="0" w:space="0" w:color="auto"/>
            <w:bottom w:val="none" w:sz="0" w:space="0" w:color="auto"/>
            <w:right w:val="none" w:sz="0" w:space="0" w:color="auto"/>
          </w:divBdr>
        </w:div>
        <w:div w:id="1094980317">
          <w:marLeft w:val="640"/>
          <w:marRight w:val="0"/>
          <w:marTop w:val="0"/>
          <w:marBottom w:val="0"/>
          <w:divBdr>
            <w:top w:val="none" w:sz="0" w:space="0" w:color="auto"/>
            <w:left w:val="none" w:sz="0" w:space="0" w:color="auto"/>
            <w:bottom w:val="none" w:sz="0" w:space="0" w:color="auto"/>
            <w:right w:val="none" w:sz="0" w:space="0" w:color="auto"/>
          </w:divBdr>
        </w:div>
        <w:div w:id="1387879630">
          <w:marLeft w:val="640"/>
          <w:marRight w:val="0"/>
          <w:marTop w:val="0"/>
          <w:marBottom w:val="0"/>
          <w:divBdr>
            <w:top w:val="none" w:sz="0" w:space="0" w:color="auto"/>
            <w:left w:val="none" w:sz="0" w:space="0" w:color="auto"/>
            <w:bottom w:val="none" w:sz="0" w:space="0" w:color="auto"/>
            <w:right w:val="none" w:sz="0" w:space="0" w:color="auto"/>
          </w:divBdr>
        </w:div>
        <w:div w:id="1392466496">
          <w:marLeft w:val="640"/>
          <w:marRight w:val="0"/>
          <w:marTop w:val="0"/>
          <w:marBottom w:val="0"/>
          <w:divBdr>
            <w:top w:val="none" w:sz="0" w:space="0" w:color="auto"/>
            <w:left w:val="none" w:sz="0" w:space="0" w:color="auto"/>
            <w:bottom w:val="none" w:sz="0" w:space="0" w:color="auto"/>
            <w:right w:val="none" w:sz="0" w:space="0" w:color="auto"/>
          </w:divBdr>
        </w:div>
        <w:div w:id="1397821696">
          <w:marLeft w:val="640"/>
          <w:marRight w:val="0"/>
          <w:marTop w:val="0"/>
          <w:marBottom w:val="0"/>
          <w:divBdr>
            <w:top w:val="none" w:sz="0" w:space="0" w:color="auto"/>
            <w:left w:val="none" w:sz="0" w:space="0" w:color="auto"/>
            <w:bottom w:val="none" w:sz="0" w:space="0" w:color="auto"/>
            <w:right w:val="none" w:sz="0" w:space="0" w:color="auto"/>
          </w:divBdr>
        </w:div>
        <w:div w:id="1466510675">
          <w:marLeft w:val="640"/>
          <w:marRight w:val="0"/>
          <w:marTop w:val="0"/>
          <w:marBottom w:val="0"/>
          <w:divBdr>
            <w:top w:val="none" w:sz="0" w:space="0" w:color="auto"/>
            <w:left w:val="none" w:sz="0" w:space="0" w:color="auto"/>
            <w:bottom w:val="none" w:sz="0" w:space="0" w:color="auto"/>
            <w:right w:val="none" w:sz="0" w:space="0" w:color="auto"/>
          </w:divBdr>
        </w:div>
        <w:div w:id="1472333843">
          <w:marLeft w:val="640"/>
          <w:marRight w:val="0"/>
          <w:marTop w:val="0"/>
          <w:marBottom w:val="0"/>
          <w:divBdr>
            <w:top w:val="none" w:sz="0" w:space="0" w:color="auto"/>
            <w:left w:val="none" w:sz="0" w:space="0" w:color="auto"/>
            <w:bottom w:val="none" w:sz="0" w:space="0" w:color="auto"/>
            <w:right w:val="none" w:sz="0" w:space="0" w:color="auto"/>
          </w:divBdr>
        </w:div>
        <w:div w:id="1612467478">
          <w:marLeft w:val="640"/>
          <w:marRight w:val="0"/>
          <w:marTop w:val="0"/>
          <w:marBottom w:val="0"/>
          <w:divBdr>
            <w:top w:val="none" w:sz="0" w:space="0" w:color="auto"/>
            <w:left w:val="none" w:sz="0" w:space="0" w:color="auto"/>
            <w:bottom w:val="none" w:sz="0" w:space="0" w:color="auto"/>
            <w:right w:val="none" w:sz="0" w:space="0" w:color="auto"/>
          </w:divBdr>
        </w:div>
        <w:div w:id="1761558399">
          <w:marLeft w:val="640"/>
          <w:marRight w:val="0"/>
          <w:marTop w:val="0"/>
          <w:marBottom w:val="0"/>
          <w:divBdr>
            <w:top w:val="none" w:sz="0" w:space="0" w:color="auto"/>
            <w:left w:val="none" w:sz="0" w:space="0" w:color="auto"/>
            <w:bottom w:val="none" w:sz="0" w:space="0" w:color="auto"/>
            <w:right w:val="none" w:sz="0" w:space="0" w:color="auto"/>
          </w:divBdr>
        </w:div>
        <w:div w:id="1830245014">
          <w:marLeft w:val="640"/>
          <w:marRight w:val="0"/>
          <w:marTop w:val="0"/>
          <w:marBottom w:val="0"/>
          <w:divBdr>
            <w:top w:val="none" w:sz="0" w:space="0" w:color="auto"/>
            <w:left w:val="none" w:sz="0" w:space="0" w:color="auto"/>
            <w:bottom w:val="none" w:sz="0" w:space="0" w:color="auto"/>
            <w:right w:val="none" w:sz="0" w:space="0" w:color="auto"/>
          </w:divBdr>
        </w:div>
        <w:div w:id="1919828152">
          <w:marLeft w:val="640"/>
          <w:marRight w:val="0"/>
          <w:marTop w:val="0"/>
          <w:marBottom w:val="0"/>
          <w:divBdr>
            <w:top w:val="none" w:sz="0" w:space="0" w:color="auto"/>
            <w:left w:val="none" w:sz="0" w:space="0" w:color="auto"/>
            <w:bottom w:val="none" w:sz="0" w:space="0" w:color="auto"/>
            <w:right w:val="none" w:sz="0" w:space="0" w:color="auto"/>
          </w:divBdr>
        </w:div>
        <w:div w:id="1955938562">
          <w:marLeft w:val="640"/>
          <w:marRight w:val="0"/>
          <w:marTop w:val="0"/>
          <w:marBottom w:val="0"/>
          <w:divBdr>
            <w:top w:val="none" w:sz="0" w:space="0" w:color="auto"/>
            <w:left w:val="none" w:sz="0" w:space="0" w:color="auto"/>
            <w:bottom w:val="none" w:sz="0" w:space="0" w:color="auto"/>
            <w:right w:val="none" w:sz="0" w:space="0" w:color="auto"/>
          </w:divBdr>
        </w:div>
        <w:div w:id="2031636891">
          <w:marLeft w:val="640"/>
          <w:marRight w:val="0"/>
          <w:marTop w:val="0"/>
          <w:marBottom w:val="0"/>
          <w:divBdr>
            <w:top w:val="none" w:sz="0" w:space="0" w:color="auto"/>
            <w:left w:val="none" w:sz="0" w:space="0" w:color="auto"/>
            <w:bottom w:val="none" w:sz="0" w:space="0" w:color="auto"/>
            <w:right w:val="none" w:sz="0" w:space="0" w:color="auto"/>
          </w:divBdr>
        </w:div>
        <w:div w:id="2134597707">
          <w:marLeft w:val="640"/>
          <w:marRight w:val="0"/>
          <w:marTop w:val="0"/>
          <w:marBottom w:val="0"/>
          <w:divBdr>
            <w:top w:val="none" w:sz="0" w:space="0" w:color="auto"/>
            <w:left w:val="none" w:sz="0" w:space="0" w:color="auto"/>
            <w:bottom w:val="none" w:sz="0" w:space="0" w:color="auto"/>
            <w:right w:val="none" w:sz="0" w:space="0" w:color="auto"/>
          </w:divBdr>
        </w:div>
      </w:divsChild>
    </w:div>
    <w:div w:id="1962300284">
      <w:bodyDiv w:val="1"/>
      <w:marLeft w:val="0"/>
      <w:marRight w:val="0"/>
      <w:marTop w:val="0"/>
      <w:marBottom w:val="0"/>
      <w:divBdr>
        <w:top w:val="none" w:sz="0" w:space="0" w:color="auto"/>
        <w:left w:val="none" w:sz="0" w:space="0" w:color="auto"/>
        <w:bottom w:val="none" w:sz="0" w:space="0" w:color="auto"/>
        <w:right w:val="none" w:sz="0" w:space="0" w:color="auto"/>
      </w:divBdr>
      <w:divsChild>
        <w:div w:id="166016166">
          <w:marLeft w:val="640"/>
          <w:marRight w:val="0"/>
          <w:marTop w:val="0"/>
          <w:marBottom w:val="0"/>
          <w:divBdr>
            <w:top w:val="none" w:sz="0" w:space="0" w:color="auto"/>
            <w:left w:val="none" w:sz="0" w:space="0" w:color="auto"/>
            <w:bottom w:val="none" w:sz="0" w:space="0" w:color="auto"/>
            <w:right w:val="none" w:sz="0" w:space="0" w:color="auto"/>
          </w:divBdr>
        </w:div>
        <w:div w:id="196551207">
          <w:marLeft w:val="640"/>
          <w:marRight w:val="0"/>
          <w:marTop w:val="0"/>
          <w:marBottom w:val="0"/>
          <w:divBdr>
            <w:top w:val="none" w:sz="0" w:space="0" w:color="auto"/>
            <w:left w:val="none" w:sz="0" w:space="0" w:color="auto"/>
            <w:bottom w:val="none" w:sz="0" w:space="0" w:color="auto"/>
            <w:right w:val="none" w:sz="0" w:space="0" w:color="auto"/>
          </w:divBdr>
        </w:div>
        <w:div w:id="227111295">
          <w:marLeft w:val="640"/>
          <w:marRight w:val="0"/>
          <w:marTop w:val="0"/>
          <w:marBottom w:val="0"/>
          <w:divBdr>
            <w:top w:val="none" w:sz="0" w:space="0" w:color="auto"/>
            <w:left w:val="none" w:sz="0" w:space="0" w:color="auto"/>
            <w:bottom w:val="none" w:sz="0" w:space="0" w:color="auto"/>
            <w:right w:val="none" w:sz="0" w:space="0" w:color="auto"/>
          </w:divBdr>
        </w:div>
        <w:div w:id="245304370">
          <w:marLeft w:val="640"/>
          <w:marRight w:val="0"/>
          <w:marTop w:val="0"/>
          <w:marBottom w:val="0"/>
          <w:divBdr>
            <w:top w:val="none" w:sz="0" w:space="0" w:color="auto"/>
            <w:left w:val="none" w:sz="0" w:space="0" w:color="auto"/>
            <w:bottom w:val="none" w:sz="0" w:space="0" w:color="auto"/>
            <w:right w:val="none" w:sz="0" w:space="0" w:color="auto"/>
          </w:divBdr>
        </w:div>
        <w:div w:id="371392893">
          <w:marLeft w:val="640"/>
          <w:marRight w:val="0"/>
          <w:marTop w:val="0"/>
          <w:marBottom w:val="0"/>
          <w:divBdr>
            <w:top w:val="none" w:sz="0" w:space="0" w:color="auto"/>
            <w:left w:val="none" w:sz="0" w:space="0" w:color="auto"/>
            <w:bottom w:val="none" w:sz="0" w:space="0" w:color="auto"/>
            <w:right w:val="none" w:sz="0" w:space="0" w:color="auto"/>
          </w:divBdr>
        </w:div>
        <w:div w:id="568803675">
          <w:marLeft w:val="640"/>
          <w:marRight w:val="0"/>
          <w:marTop w:val="0"/>
          <w:marBottom w:val="0"/>
          <w:divBdr>
            <w:top w:val="none" w:sz="0" w:space="0" w:color="auto"/>
            <w:left w:val="none" w:sz="0" w:space="0" w:color="auto"/>
            <w:bottom w:val="none" w:sz="0" w:space="0" w:color="auto"/>
            <w:right w:val="none" w:sz="0" w:space="0" w:color="auto"/>
          </w:divBdr>
        </w:div>
        <w:div w:id="618725865">
          <w:marLeft w:val="640"/>
          <w:marRight w:val="0"/>
          <w:marTop w:val="0"/>
          <w:marBottom w:val="0"/>
          <w:divBdr>
            <w:top w:val="none" w:sz="0" w:space="0" w:color="auto"/>
            <w:left w:val="none" w:sz="0" w:space="0" w:color="auto"/>
            <w:bottom w:val="none" w:sz="0" w:space="0" w:color="auto"/>
            <w:right w:val="none" w:sz="0" w:space="0" w:color="auto"/>
          </w:divBdr>
        </w:div>
        <w:div w:id="645398951">
          <w:marLeft w:val="640"/>
          <w:marRight w:val="0"/>
          <w:marTop w:val="0"/>
          <w:marBottom w:val="0"/>
          <w:divBdr>
            <w:top w:val="none" w:sz="0" w:space="0" w:color="auto"/>
            <w:left w:val="none" w:sz="0" w:space="0" w:color="auto"/>
            <w:bottom w:val="none" w:sz="0" w:space="0" w:color="auto"/>
            <w:right w:val="none" w:sz="0" w:space="0" w:color="auto"/>
          </w:divBdr>
        </w:div>
        <w:div w:id="912466663">
          <w:marLeft w:val="640"/>
          <w:marRight w:val="0"/>
          <w:marTop w:val="0"/>
          <w:marBottom w:val="0"/>
          <w:divBdr>
            <w:top w:val="none" w:sz="0" w:space="0" w:color="auto"/>
            <w:left w:val="none" w:sz="0" w:space="0" w:color="auto"/>
            <w:bottom w:val="none" w:sz="0" w:space="0" w:color="auto"/>
            <w:right w:val="none" w:sz="0" w:space="0" w:color="auto"/>
          </w:divBdr>
        </w:div>
        <w:div w:id="912934602">
          <w:marLeft w:val="640"/>
          <w:marRight w:val="0"/>
          <w:marTop w:val="0"/>
          <w:marBottom w:val="0"/>
          <w:divBdr>
            <w:top w:val="none" w:sz="0" w:space="0" w:color="auto"/>
            <w:left w:val="none" w:sz="0" w:space="0" w:color="auto"/>
            <w:bottom w:val="none" w:sz="0" w:space="0" w:color="auto"/>
            <w:right w:val="none" w:sz="0" w:space="0" w:color="auto"/>
          </w:divBdr>
        </w:div>
        <w:div w:id="919027292">
          <w:marLeft w:val="640"/>
          <w:marRight w:val="0"/>
          <w:marTop w:val="0"/>
          <w:marBottom w:val="0"/>
          <w:divBdr>
            <w:top w:val="none" w:sz="0" w:space="0" w:color="auto"/>
            <w:left w:val="none" w:sz="0" w:space="0" w:color="auto"/>
            <w:bottom w:val="none" w:sz="0" w:space="0" w:color="auto"/>
            <w:right w:val="none" w:sz="0" w:space="0" w:color="auto"/>
          </w:divBdr>
        </w:div>
        <w:div w:id="925378782">
          <w:marLeft w:val="640"/>
          <w:marRight w:val="0"/>
          <w:marTop w:val="0"/>
          <w:marBottom w:val="0"/>
          <w:divBdr>
            <w:top w:val="none" w:sz="0" w:space="0" w:color="auto"/>
            <w:left w:val="none" w:sz="0" w:space="0" w:color="auto"/>
            <w:bottom w:val="none" w:sz="0" w:space="0" w:color="auto"/>
            <w:right w:val="none" w:sz="0" w:space="0" w:color="auto"/>
          </w:divBdr>
        </w:div>
        <w:div w:id="1067343730">
          <w:marLeft w:val="640"/>
          <w:marRight w:val="0"/>
          <w:marTop w:val="0"/>
          <w:marBottom w:val="0"/>
          <w:divBdr>
            <w:top w:val="none" w:sz="0" w:space="0" w:color="auto"/>
            <w:left w:val="none" w:sz="0" w:space="0" w:color="auto"/>
            <w:bottom w:val="none" w:sz="0" w:space="0" w:color="auto"/>
            <w:right w:val="none" w:sz="0" w:space="0" w:color="auto"/>
          </w:divBdr>
        </w:div>
        <w:div w:id="1085961113">
          <w:marLeft w:val="640"/>
          <w:marRight w:val="0"/>
          <w:marTop w:val="0"/>
          <w:marBottom w:val="0"/>
          <w:divBdr>
            <w:top w:val="none" w:sz="0" w:space="0" w:color="auto"/>
            <w:left w:val="none" w:sz="0" w:space="0" w:color="auto"/>
            <w:bottom w:val="none" w:sz="0" w:space="0" w:color="auto"/>
            <w:right w:val="none" w:sz="0" w:space="0" w:color="auto"/>
          </w:divBdr>
        </w:div>
        <w:div w:id="1131751554">
          <w:marLeft w:val="640"/>
          <w:marRight w:val="0"/>
          <w:marTop w:val="0"/>
          <w:marBottom w:val="0"/>
          <w:divBdr>
            <w:top w:val="none" w:sz="0" w:space="0" w:color="auto"/>
            <w:left w:val="none" w:sz="0" w:space="0" w:color="auto"/>
            <w:bottom w:val="none" w:sz="0" w:space="0" w:color="auto"/>
            <w:right w:val="none" w:sz="0" w:space="0" w:color="auto"/>
          </w:divBdr>
        </w:div>
        <w:div w:id="1181117038">
          <w:marLeft w:val="640"/>
          <w:marRight w:val="0"/>
          <w:marTop w:val="0"/>
          <w:marBottom w:val="0"/>
          <w:divBdr>
            <w:top w:val="none" w:sz="0" w:space="0" w:color="auto"/>
            <w:left w:val="none" w:sz="0" w:space="0" w:color="auto"/>
            <w:bottom w:val="none" w:sz="0" w:space="0" w:color="auto"/>
            <w:right w:val="none" w:sz="0" w:space="0" w:color="auto"/>
          </w:divBdr>
        </w:div>
        <w:div w:id="1341005711">
          <w:marLeft w:val="640"/>
          <w:marRight w:val="0"/>
          <w:marTop w:val="0"/>
          <w:marBottom w:val="0"/>
          <w:divBdr>
            <w:top w:val="none" w:sz="0" w:space="0" w:color="auto"/>
            <w:left w:val="none" w:sz="0" w:space="0" w:color="auto"/>
            <w:bottom w:val="none" w:sz="0" w:space="0" w:color="auto"/>
            <w:right w:val="none" w:sz="0" w:space="0" w:color="auto"/>
          </w:divBdr>
        </w:div>
        <w:div w:id="1369644524">
          <w:marLeft w:val="640"/>
          <w:marRight w:val="0"/>
          <w:marTop w:val="0"/>
          <w:marBottom w:val="0"/>
          <w:divBdr>
            <w:top w:val="none" w:sz="0" w:space="0" w:color="auto"/>
            <w:left w:val="none" w:sz="0" w:space="0" w:color="auto"/>
            <w:bottom w:val="none" w:sz="0" w:space="0" w:color="auto"/>
            <w:right w:val="none" w:sz="0" w:space="0" w:color="auto"/>
          </w:divBdr>
        </w:div>
        <w:div w:id="1411392952">
          <w:marLeft w:val="640"/>
          <w:marRight w:val="0"/>
          <w:marTop w:val="0"/>
          <w:marBottom w:val="0"/>
          <w:divBdr>
            <w:top w:val="none" w:sz="0" w:space="0" w:color="auto"/>
            <w:left w:val="none" w:sz="0" w:space="0" w:color="auto"/>
            <w:bottom w:val="none" w:sz="0" w:space="0" w:color="auto"/>
            <w:right w:val="none" w:sz="0" w:space="0" w:color="auto"/>
          </w:divBdr>
        </w:div>
        <w:div w:id="1547182715">
          <w:marLeft w:val="640"/>
          <w:marRight w:val="0"/>
          <w:marTop w:val="0"/>
          <w:marBottom w:val="0"/>
          <w:divBdr>
            <w:top w:val="none" w:sz="0" w:space="0" w:color="auto"/>
            <w:left w:val="none" w:sz="0" w:space="0" w:color="auto"/>
            <w:bottom w:val="none" w:sz="0" w:space="0" w:color="auto"/>
            <w:right w:val="none" w:sz="0" w:space="0" w:color="auto"/>
          </w:divBdr>
        </w:div>
        <w:div w:id="1717587450">
          <w:marLeft w:val="640"/>
          <w:marRight w:val="0"/>
          <w:marTop w:val="0"/>
          <w:marBottom w:val="0"/>
          <w:divBdr>
            <w:top w:val="none" w:sz="0" w:space="0" w:color="auto"/>
            <w:left w:val="none" w:sz="0" w:space="0" w:color="auto"/>
            <w:bottom w:val="none" w:sz="0" w:space="0" w:color="auto"/>
            <w:right w:val="none" w:sz="0" w:space="0" w:color="auto"/>
          </w:divBdr>
        </w:div>
        <w:div w:id="1737387302">
          <w:marLeft w:val="640"/>
          <w:marRight w:val="0"/>
          <w:marTop w:val="0"/>
          <w:marBottom w:val="0"/>
          <w:divBdr>
            <w:top w:val="none" w:sz="0" w:space="0" w:color="auto"/>
            <w:left w:val="none" w:sz="0" w:space="0" w:color="auto"/>
            <w:bottom w:val="none" w:sz="0" w:space="0" w:color="auto"/>
            <w:right w:val="none" w:sz="0" w:space="0" w:color="auto"/>
          </w:divBdr>
        </w:div>
        <w:div w:id="1763409106">
          <w:marLeft w:val="640"/>
          <w:marRight w:val="0"/>
          <w:marTop w:val="0"/>
          <w:marBottom w:val="0"/>
          <w:divBdr>
            <w:top w:val="none" w:sz="0" w:space="0" w:color="auto"/>
            <w:left w:val="none" w:sz="0" w:space="0" w:color="auto"/>
            <w:bottom w:val="none" w:sz="0" w:space="0" w:color="auto"/>
            <w:right w:val="none" w:sz="0" w:space="0" w:color="auto"/>
          </w:divBdr>
        </w:div>
        <w:div w:id="1777211225">
          <w:marLeft w:val="640"/>
          <w:marRight w:val="0"/>
          <w:marTop w:val="0"/>
          <w:marBottom w:val="0"/>
          <w:divBdr>
            <w:top w:val="none" w:sz="0" w:space="0" w:color="auto"/>
            <w:left w:val="none" w:sz="0" w:space="0" w:color="auto"/>
            <w:bottom w:val="none" w:sz="0" w:space="0" w:color="auto"/>
            <w:right w:val="none" w:sz="0" w:space="0" w:color="auto"/>
          </w:divBdr>
        </w:div>
        <w:div w:id="1780487778">
          <w:marLeft w:val="640"/>
          <w:marRight w:val="0"/>
          <w:marTop w:val="0"/>
          <w:marBottom w:val="0"/>
          <w:divBdr>
            <w:top w:val="none" w:sz="0" w:space="0" w:color="auto"/>
            <w:left w:val="none" w:sz="0" w:space="0" w:color="auto"/>
            <w:bottom w:val="none" w:sz="0" w:space="0" w:color="auto"/>
            <w:right w:val="none" w:sz="0" w:space="0" w:color="auto"/>
          </w:divBdr>
        </w:div>
        <w:div w:id="2058820858">
          <w:marLeft w:val="640"/>
          <w:marRight w:val="0"/>
          <w:marTop w:val="0"/>
          <w:marBottom w:val="0"/>
          <w:divBdr>
            <w:top w:val="none" w:sz="0" w:space="0" w:color="auto"/>
            <w:left w:val="none" w:sz="0" w:space="0" w:color="auto"/>
            <w:bottom w:val="none" w:sz="0" w:space="0" w:color="auto"/>
            <w:right w:val="none" w:sz="0" w:space="0" w:color="auto"/>
          </w:divBdr>
        </w:div>
      </w:divsChild>
    </w:div>
    <w:div w:id="1974670095">
      <w:bodyDiv w:val="1"/>
      <w:marLeft w:val="0"/>
      <w:marRight w:val="0"/>
      <w:marTop w:val="0"/>
      <w:marBottom w:val="0"/>
      <w:divBdr>
        <w:top w:val="none" w:sz="0" w:space="0" w:color="auto"/>
        <w:left w:val="none" w:sz="0" w:space="0" w:color="auto"/>
        <w:bottom w:val="none" w:sz="0" w:space="0" w:color="auto"/>
        <w:right w:val="none" w:sz="0" w:space="0" w:color="auto"/>
      </w:divBdr>
      <w:divsChild>
        <w:div w:id="65883853">
          <w:marLeft w:val="640"/>
          <w:marRight w:val="0"/>
          <w:marTop w:val="0"/>
          <w:marBottom w:val="0"/>
          <w:divBdr>
            <w:top w:val="none" w:sz="0" w:space="0" w:color="auto"/>
            <w:left w:val="none" w:sz="0" w:space="0" w:color="auto"/>
            <w:bottom w:val="none" w:sz="0" w:space="0" w:color="auto"/>
            <w:right w:val="none" w:sz="0" w:space="0" w:color="auto"/>
          </w:divBdr>
        </w:div>
        <w:div w:id="117839332">
          <w:marLeft w:val="640"/>
          <w:marRight w:val="0"/>
          <w:marTop w:val="0"/>
          <w:marBottom w:val="0"/>
          <w:divBdr>
            <w:top w:val="none" w:sz="0" w:space="0" w:color="auto"/>
            <w:left w:val="none" w:sz="0" w:space="0" w:color="auto"/>
            <w:bottom w:val="none" w:sz="0" w:space="0" w:color="auto"/>
            <w:right w:val="none" w:sz="0" w:space="0" w:color="auto"/>
          </w:divBdr>
        </w:div>
        <w:div w:id="185139406">
          <w:marLeft w:val="640"/>
          <w:marRight w:val="0"/>
          <w:marTop w:val="0"/>
          <w:marBottom w:val="0"/>
          <w:divBdr>
            <w:top w:val="none" w:sz="0" w:space="0" w:color="auto"/>
            <w:left w:val="none" w:sz="0" w:space="0" w:color="auto"/>
            <w:bottom w:val="none" w:sz="0" w:space="0" w:color="auto"/>
            <w:right w:val="none" w:sz="0" w:space="0" w:color="auto"/>
          </w:divBdr>
        </w:div>
        <w:div w:id="280117322">
          <w:marLeft w:val="640"/>
          <w:marRight w:val="0"/>
          <w:marTop w:val="0"/>
          <w:marBottom w:val="0"/>
          <w:divBdr>
            <w:top w:val="none" w:sz="0" w:space="0" w:color="auto"/>
            <w:left w:val="none" w:sz="0" w:space="0" w:color="auto"/>
            <w:bottom w:val="none" w:sz="0" w:space="0" w:color="auto"/>
            <w:right w:val="none" w:sz="0" w:space="0" w:color="auto"/>
          </w:divBdr>
        </w:div>
        <w:div w:id="321006150">
          <w:marLeft w:val="640"/>
          <w:marRight w:val="0"/>
          <w:marTop w:val="0"/>
          <w:marBottom w:val="0"/>
          <w:divBdr>
            <w:top w:val="none" w:sz="0" w:space="0" w:color="auto"/>
            <w:left w:val="none" w:sz="0" w:space="0" w:color="auto"/>
            <w:bottom w:val="none" w:sz="0" w:space="0" w:color="auto"/>
            <w:right w:val="none" w:sz="0" w:space="0" w:color="auto"/>
          </w:divBdr>
        </w:div>
        <w:div w:id="510265442">
          <w:marLeft w:val="640"/>
          <w:marRight w:val="0"/>
          <w:marTop w:val="0"/>
          <w:marBottom w:val="0"/>
          <w:divBdr>
            <w:top w:val="none" w:sz="0" w:space="0" w:color="auto"/>
            <w:left w:val="none" w:sz="0" w:space="0" w:color="auto"/>
            <w:bottom w:val="none" w:sz="0" w:space="0" w:color="auto"/>
            <w:right w:val="none" w:sz="0" w:space="0" w:color="auto"/>
          </w:divBdr>
        </w:div>
        <w:div w:id="652829288">
          <w:marLeft w:val="640"/>
          <w:marRight w:val="0"/>
          <w:marTop w:val="0"/>
          <w:marBottom w:val="0"/>
          <w:divBdr>
            <w:top w:val="none" w:sz="0" w:space="0" w:color="auto"/>
            <w:left w:val="none" w:sz="0" w:space="0" w:color="auto"/>
            <w:bottom w:val="none" w:sz="0" w:space="0" w:color="auto"/>
            <w:right w:val="none" w:sz="0" w:space="0" w:color="auto"/>
          </w:divBdr>
        </w:div>
        <w:div w:id="822312021">
          <w:marLeft w:val="640"/>
          <w:marRight w:val="0"/>
          <w:marTop w:val="0"/>
          <w:marBottom w:val="0"/>
          <w:divBdr>
            <w:top w:val="none" w:sz="0" w:space="0" w:color="auto"/>
            <w:left w:val="none" w:sz="0" w:space="0" w:color="auto"/>
            <w:bottom w:val="none" w:sz="0" w:space="0" w:color="auto"/>
            <w:right w:val="none" w:sz="0" w:space="0" w:color="auto"/>
          </w:divBdr>
        </w:div>
        <w:div w:id="833372499">
          <w:marLeft w:val="640"/>
          <w:marRight w:val="0"/>
          <w:marTop w:val="0"/>
          <w:marBottom w:val="0"/>
          <w:divBdr>
            <w:top w:val="none" w:sz="0" w:space="0" w:color="auto"/>
            <w:left w:val="none" w:sz="0" w:space="0" w:color="auto"/>
            <w:bottom w:val="none" w:sz="0" w:space="0" w:color="auto"/>
            <w:right w:val="none" w:sz="0" w:space="0" w:color="auto"/>
          </w:divBdr>
        </w:div>
        <w:div w:id="869538083">
          <w:marLeft w:val="640"/>
          <w:marRight w:val="0"/>
          <w:marTop w:val="0"/>
          <w:marBottom w:val="0"/>
          <w:divBdr>
            <w:top w:val="none" w:sz="0" w:space="0" w:color="auto"/>
            <w:left w:val="none" w:sz="0" w:space="0" w:color="auto"/>
            <w:bottom w:val="none" w:sz="0" w:space="0" w:color="auto"/>
            <w:right w:val="none" w:sz="0" w:space="0" w:color="auto"/>
          </w:divBdr>
        </w:div>
        <w:div w:id="1075204528">
          <w:marLeft w:val="640"/>
          <w:marRight w:val="0"/>
          <w:marTop w:val="0"/>
          <w:marBottom w:val="0"/>
          <w:divBdr>
            <w:top w:val="none" w:sz="0" w:space="0" w:color="auto"/>
            <w:left w:val="none" w:sz="0" w:space="0" w:color="auto"/>
            <w:bottom w:val="none" w:sz="0" w:space="0" w:color="auto"/>
            <w:right w:val="none" w:sz="0" w:space="0" w:color="auto"/>
          </w:divBdr>
        </w:div>
        <w:div w:id="1098401607">
          <w:marLeft w:val="640"/>
          <w:marRight w:val="0"/>
          <w:marTop w:val="0"/>
          <w:marBottom w:val="0"/>
          <w:divBdr>
            <w:top w:val="none" w:sz="0" w:space="0" w:color="auto"/>
            <w:left w:val="none" w:sz="0" w:space="0" w:color="auto"/>
            <w:bottom w:val="none" w:sz="0" w:space="0" w:color="auto"/>
            <w:right w:val="none" w:sz="0" w:space="0" w:color="auto"/>
          </w:divBdr>
        </w:div>
        <w:div w:id="1144662672">
          <w:marLeft w:val="640"/>
          <w:marRight w:val="0"/>
          <w:marTop w:val="0"/>
          <w:marBottom w:val="0"/>
          <w:divBdr>
            <w:top w:val="none" w:sz="0" w:space="0" w:color="auto"/>
            <w:left w:val="none" w:sz="0" w:space="0" w:color="auto"/>
            <w:bottom w:val="none" w:sz="0" w:space="0" w:color="auto"/>
            <w:right w:val="none" w:sz="0" w:space="0" w:color="auto"/>
          </w:divBdr>
        </w:div>
        <w:div w:id="1367827567">
          <w:marLeft w:val="640"/>
          <w:marRight w:val="0"/>
          <w:marTop w:val="0"/>
          <w:marBottom w:val="0"/>
          <w:divBdr>
            <w:top w:val="none" w:sz="0" w:space="0" w:color="auto"/>
            <w:left w:val="none" w:sz="0" w:space="0" w:color="auto"/>
            <w:bottom w:val="none" w:sz="0" w:space="0" w:color="auto"/>
            <w:right w:val="none" w:sz="0" w:space="0" w:color="auto"/>
          </w:divBdr>
        </w:div>
        <w:div w:id="1379738199">
          <w:marLeft w:val="640"/>
          <w:marRight w:val="0"/>
          <w:marTop w:val="0"/>
          <w:marBottom w:val="0"/>
          <w:divBdr>
            <w:top w:val="none" w:sz="0" w:space="0" w:color="auto"/>
            <w:left w:val="none" w:sz="0" w:space="0" w:color="auto"/>
            <w:bottom w:val="none" w:sz="0" w:space="0" w:color="auto"/>
            <w:right w:val="none" w:sz="0" w:space="0" w:color="auto"/>
          </w:divBdr>
        </w:div>
        <w:div w:id="1418937447">
          <w:marLeft w:val="640"/>
          <w:marRight w:val="0"/>
          <w:marTop w:val="0"/>
          <w:marBottom w:val="0"/>
          <w:divBdr>
            <w:top w:val="none" w:sz="0" w:space="0" w:color="auto"/>
            <w:left w:val="none" w:sz="0" w:space="0" w:color="auto"/>
            <w:bottom w:val="none" w:sz="0" w:space="0" w:color="auto"/>
            <w:right w:val="none" w:sz="0" w:space="0" w:color="auto"/>
          </w:divBdr>
        </w:div>
        <w:div w:id="1437677905">
          <w:marLeft w:val="640"/>
          <w:marRight w:val="0"/>
          <w:marTop w:val="0"/>
          <w:marBottom w:val="0"/>
          <w:divBdr>
            <w:top w:val="none" w:sz="0" w:space="0" w:color="auto"/>
            <w:left w:val="none" w:sz="0" w:space="0" w:color="auto"/>
            <w:bottom w:val="none" w:sz="0" w:space="0" w:color="auto"/>
            <w:right w:val="none" w:sz="0" w:space="0" w:color="auto"/>
          </w:divBdr>
        </w:div>
        <w:div w:id="1566866853">
          <w:marLeft w:val="640"/>
          <w:marRight w:val="0"/>
          <w:marTop w:val="0"/>
          <w:marBottom w:val="0"/>
          <w:divBdr>
            <w:top w:val="none" w:sz="0" w:space="0" w:color="auto"/>
            <w:left w:val="none" w:sz="0" w:space="0" w:color="auto"/>
            <w:bottom w:val="none" w:sz="0" w:space="0" w:color="auto"/>
            <w:right w:val="none" w:sz="0" w:space="0" w:color="auto"/>
          </w:divBdr>
        </w:div>
        <w:div w:id="1632009847">
          <w:marLeft w:val="640"/>
          <w:marRight w:val="0"/>
          <w:marTop w:val="0"/>
          <w:marBottom w:val="0"/>
          <w:divBdr>
            <w:top w:val="none" w:sz="0" w:space="0" w:color="auto"/>
            <w:left w:val="none" w:sz="0" w:space="0" w:color="auto"/>
            <w:bottom w:val="none" w:sz="0" w:space="0" w:color="auto"/>
            <w:right w:val="none" w:sz="0" w:space="0" w:color="auto"/>
          </w:divBdr>
        </w:div>
        <w:div w:id="1661151407">
          <w:marLeft w:val="640"/>
          <w:marRight w:val="0"/>
          <w:marTop w:val="0"/>
          <w:marBottom w:val="0"/>
          <w:divBdr>
            <w:top w:val="none" w:sz="0" w:space="0" w:color="auto"/>
            <w:left w:val="none" w:sz="0" w:space="0" w:color="auto"/>
            <w:bottom w:val="none" w:sz="0" w:space="0" w:color="auto"/>
            <w:right w:val="none" w:sz="0" w:space="0" w:color="auto"/>
          </w:divBdr>
        </w:div>
        <w:div w:id="1700474359">
          <w:marLeft w:val="640"/>
          <w:marRight w:val="0"/>
          <w:marTop w:val="0"/>
          <w:marBottom w:val="0"/>
          <w:divBdr>
            <w:top w:val="none" w:sz="0" w:space="0" w:color="auto"/>
            <w:left w:val="none" w:sz="0" w:space="0" w:color="auto"/>
            <w:bottom w:val="none" w:sz="0" w:space="0" w:color="auto"/>
            <w:right w:val="none" w:sz="0" w:space="0" w:color="auto"/>
          </w:divBdr>
        </w:div>
        <w:div w:id="1703245100">
          <w:marLeft w:val="640"/>
          <w:marRight w:val="0"/>
          <w:marTop w:val="0"/>
          <w:marBottom w:val="0"/>
          <w:divBdr>
            <w:top w:val="none" w:sz="0" w:space="0" w:color="auto"/>
            <w:left w:val="none" w:sz="0" w:space="0" w:color="auto"/>
            <w:bottom w:val="none" w:sz="0" w:space="0" w:color="auto"/>
            <w:right w:val="none" w:sz="0" w:space="0" w:color="auto"/>
          </w:divBdr>
        </w:div>
        <w:div w:id="1824351611">
          <w:marLeft w:val="640"/>
          <w:marRight w:val="0"/>
          <w:marTop w:val="0"/>
          <w:marBottom w:val="0"/>
          <w:divBdr>
            <w:top w:val="none" w:sz="0" w:space="0" w:color="auto"/>
            <w:left w:val="none" w:sz="0" w:space="0" w:color="auto"/>
            <w:bottom w:val="none" w:sz="0" w:space="0" w:color="auto"/>
            <w:right w:val="none" w:sz="0" w:space="0" w:color="auto"/>
          </w:divBdr>
        </w:div>
        <w:div w:id="1924222478">
          <w:marLeft w:val="640"/>
          <w:marRight w:val="0"/>
          <w:marTop w:val="0"/>
          <w:marBottom w:val="0"/>
          <w:divBdr>
            <w:top w:val="none" w:sz="0" w:space="0" w:color="auto"/>
            <w:left w:val="none" w:sz="0" w:space="0" w:color="auto"/>
            <w:bottom w:val="none" w:sz="0" w:space="0" w:color="auto"/>
            <w:right w:val="none" w:sz="0" w:space="0" w:color="auto"/>
          </w:divBdr>
        </w:div>
        <w:div w:id="2048409601">
          <w:marLeft w:val="640"/>
          <w:marRight w:val="0"/>
          <w:marTop w:val="0"/>
          <w:marBottom w:val="0"/>
          <w:divBdr>
            <w:top w:val="none" w:sz="0" w:space="0" w:color="auto"/>
            <w:left w:val="none" w:sz="0" w:space="0" w:color="auto"/>
            <w:bottom w:val="none" w:sz="0" w:space="0" w:color="auto"/>
            <w:right w:val="none" w:sz="0" w:space="0" w:color="auto"/>
          </w:divBdr>
        </w:div>
        <w:div w:id="2060859682">
          <w:marLeft w:val="640"/>
          <w:marRight w:val="0"/>
          <w:marTop w:val="0"/>
          <w:marBottom w:val="0"/>
          <w:divBdr>
            <w:top w:val="none" w:sz="0" w:space="0" w:color="auto"/>
            <w:left w:val="none" w:sz="0" w:space="0" w:color="auto"/>
            <w:bottom w:val="none" w:sz="0" w:space="0" w:color="auto"/>
            <w:right w:val="none" w:sz="0" w:space="0" w:color="auto"/>
          </w:divBdr>
        </w:div>
      </w:divsChild>
    </w:div>
    <w:div w:id="1993871976">
      <w:bodyDiv w:val="1"/>
      <w:marLeft w:val="0"/>
      <w:marRight w:val="0"/>
      <w:marTop w:val="0"/>
      <w:marBottom w:val="0"/>
      <w:divBdr>
        <w:top w:val="none" w:sz="0" w:space="0" w:color="auto"/>
        <w:left w:val="none" w:sz="0" w:space="0" w:color="auto"/>
        <w:bottom w:val="none" w:sz="0" w:space="0" w:color="auto"/>
        <w:right w:val="none" w:sz="0" w:space="0" w:color="auto"/>
      </w:divBdr>
    </w:div>
    <w:div w:id="2044865025">
      <w:bodyDiv w:val="1"/>
      <w:marLeft w:val="0"/>
      <w:marRight w:val="0"/>
      <w:marTop w:val="0"/>
      <w:marBottom w:val="0"/>
      <w:divBdr>
        <w:top w:val="none" w:sz="0" w:space="0" w:color="auto"/>
        <w:left w:val="none" w:sz="0" w:space="0" w:color="auto"/>
        <w:bottom w:val="none" w:sz="0" w:space="0" w:color="auto"/>
        <w:right w:val="none" w:sz="0" w:space="0" w:color="auto"/>
      </w:divBdr>
      <w:divsChild>
        <w:div w:id="862547915">
          <w:marLeft w:val="640"/>
          <w:marRight w:val="0"/>
          <w:marTop w:val="0"/>
          <w:marBottom w:val="0"/>
          <w:divBdr>
            <w:top w:val="none" w:sz="0" w:space="0" w:color="auto"/>
            <w:left w:val="none" w:sz="0" w:space="0" w:color="auto"/>
            <w:bottom w:val="none" w:sz="0" w:space="0" w:color="auto"/>
            <w:right w:val="none" w:sz="0" w:space="0" w:color="auto"/>
          </w:divBdr>
        </w:div>
        <w:div w:id="1647054557">
          <w:marLeft w:val="640"/>
          <w:marRight w:val="0"/>
          <w:marTop w:val="0"/>
          <w:marBottom w:val="0"/>
          <w:divBdr>
            <w:top w:val="none" w:sz="0" w:space="0" w:color="auto"/>
            <w:left w:val="none" w:sz="0" w:space="0" w:color="auto"/>
            <w:bottom w:val="none" w:sz="0" w:space="0" w:color="auto"/>
            <w:right w:val="none" w:sz="0" w:space="0" w:color="auto"/>
          </w:divBdr>
        </w:div>
      </w:divsChild>
    </w:div>
    <w:div w:id="2059474107">
      <w:bodyDiv w:val="1"/>
      <w:marLeft w:val="0"/>
      <w:marRight w:val="0"/>
      <w:marTop w:val="0"/>
      <w:marBottom w:val="0"/>
      <w:divBdr>
        <w:top w:val="none" w:sz="0" w:space="0" w:color="auto"/>
        <w:left w:val="none" w:sz="0" w:space="0" w:color="auto"/>
        <w:bottom w:val="none" w:sz="0" w:space="0" w:color="auto"/>
        <w:right w:val="none" w:sz="0" w:space="0" w:color="auto"/>
      </w:divBdr>
      <w:divsChild>
        <w:div w:id="433868645">
          <w:marLeft w:val="640"/>
          <w:marRight w:val="0"/>
          <w:marTop w:val="0"/>
          <w:marBottom w:val="0"/>
          <w:divBdr>
            <w:top w:val="none" w:sz="0" w:space="0" w:color="auto"/>
            <w:left w:val="none" w:sz="0" w:space="0" w:color="auto"/>
            <w:bottom w:val="none" w:sz="0" w:space="0" w:color="auto"/>
            <w:right w:val="none" w:sz="0" w:space="0" w:color="auto"/>
          </w:divBdr>
        </w:div>
        <w:div w:id="1055349246">
          <w:marLeft w:val="640"/>
          <w:marRight w:val="0"/>
          <w:marTop w:val="0"/>
          <w:marBottom w:val="0"/>
          <w:divBdr>
            <w:top w:val="none" w:sz="0" w:space="0" w:color="auto"/>
            <w:left w:val="none" w:sz="0" w:space="0" w:color="auto"/>
            <w:bottom w:val="none" w:sz="0" w:space="0" w:color="auto"/>
            <w:right w:val="none" w:sz="0" w:space="0" w:color="auto"/>
          </w:divBdr>
        </w:div>
        <w:div w:id="1493445706">
          <w:marLeft w:val="640"/>
          <w:marRight w:val="0"/>
          <w:marTop w:val="0"/>
          <w:marBottom w:val="0"/>
          <w:divBdr>
            <w:top w:val="none" w:sz="0" w:space="0" w:color="auto"/>
            <w:left w:val="none" w:sz="0" w:space="0" w:color="auto"/>
            <w:bottom w:val="none" w:sz="0" w:space="0" w:color="auto"/>
            <w:right w:val="none" w:sz="0" w:space="0" w:color="auto"/>
          </w:divBdr>
        </w:div>
        <w:div w:id="1797601803">
          <w:marLeft w:val="640"/>
          <w:marRight w:val="0"/>
          <w:marTop w:val="0"/>
          <w:marBottom w:val="0"/>
          <w:divBdr>
            <w:top w:val="none" w:sz="0" w:space="0" w:color="auto"/>
            <w:left w:val="none" w:sz="0" w:space="0" w:color="auto"/>
            <w:bottom w:val="none" w:sz="0" w:space="0" w:color="auto"/>
            <w:right w:val="none" w:sz="0" w:space="0" w:color="auto"/>
          </w:divBdr>
        </w:div>
      </w:divsChild>
    </w:div>
    <w:div w:id="2068141446">
      <w:bodyDiv w:val="1"/>
      <w:marLeft w:val="0"/>
      <w:marRight w:val="0"/>
      <w:marTop w:val="0"/>
      <w:marBottom w:val="0"/>
      <w:divBdr>
        <w:top w:val="none" w:sz="0" w:space="0" w:color="auto"/>
        <w:left w:val="none" w:sz="0" w:space="0" w:color="auto"/>
        <w:bottom w:val="none" w:sz="0" w:space="0" w:color="auto"/>
        <w:right w:val="none" w:sz="0" w:space="0" w:color="auto"/>
      </w:divBdr>
      <w:divsChild>
        <w:div w:id="269897973">
          <w:marLeft w:val="640"/>
          <w:marRight w:val="0"/>
          <w:marTop w:val="0"/>
          <w:marBottom w:val="0"/>
          <w:divBdr>
            <w:top w:val="none" w:sz="0" w:space="0" w:color="auto"/>
            <w:left w:val="none" w:sz="0" w:space="0" w:color="auto"/>
            <w:bottom w:val="none" w:sz="0" w:space="0" w:color="auto"/>
            <w:right w:val="none" w:sz="0" w:space="0" w:color="auto"/>
          </w:divBdr>
        </w:div>
        <w:div w:id="467600021">
          <w:marLeft w:val="640"/>
          <w:marRight w:val="0"/>
          <w:marTop w:val="0"/>
          <w:marBottom w:val="0"/>
          <w:divBdr>
            <w:top w:val="none" w:sz="0" w:space="0" w:color="auto"/>
            <w:left w:val="none" w:sz="0" w:space="0" w:color="auto"/>
            <w:bottom w:val="none" w:sz="0" w:space="0" w:color="auto"/>
            <w:right w:val="none" w:sz="0" w:space="0" w:color="auto"/>
          </w:divBdr>
        </w:div>
        <w:div w:id="633752289">
          <w:marLeft w:val="640"/>
          <w:marRight w:val="0"/>
          <w:marTop w:val="0"/>
          <w:marBottom w:val="0"/>
          <w:divBdr>
            <w:top w:val="none" w:sz="0" w:space="0" w:color="auto"/>
            <w:left w:val="none" w:sz="0" w:space="0" w:color="auto"/>
            <w:bottom w:val="none" w:sz="0" w:space="0" w:color="auto"/>
            <w:right w:val="none" w:sz="0" w:space="0" w:color="auto"/>
          </w:divBdr>
        </w:div>
        <w:div w:id="1017921549">
          <w:marLeft w:val="640"/>
          <w:marRight w:val="0"/>
          <w:marTop w:val="0"/>
          <w:marBottom w:val="0"/>
          <w:divBdr>
            <w:top w:val="none" w:sz="0" w:space="0" w:color="auto"/>
            <w:left w:val="none" w:sz="0" w:space="0" w:color="auto"/>
            <w:bottom w:val="none" w:sz="0" w:space="0" w:color="auto"/>
            <w:right w:val="none" w:sz="0" w:space="0" w:color="auto"/>
          </w:divBdr>
        </w:div>
        <w:div w:id="1067144368">
          <w:marLeft w:val="640"/>
          <w:marRight w:val="0"/>
          <w:marTop w:val="0"/>
          <w:marBottom w:val="0"/>
          <w:divBdr>
            <w:top w:val="none" w:sz="0" w:space="0" w:color="auto"/>
            <w:left w:val="none" w:sz="0" w:space="0" w:color="auto"/>
            <w:bottom w:val="none" w:sz="0" w:space="0" w:color="auto"/>
            <w:right w:val="none" w:sz="0" w:space="0" w:color="auto"/>
          </w:divBdr>
        </w:div>
        <w:div w:id="1351419561">
          <w:marLeft w:val="640"/>
          <w:marRight w:val="0"/>
          <w:marTop w:val="0"/>
          <w:marBottom w:val="0"/>
          <w:divBdr>
            <w:top w:val="none" w:sz="0" w:space="0" w:color="auto"/>
            <w:left w:val="none" w:sz="0" w:space="0" w:color="auto"/>
            <w:bottom w:val="none" w:sz="0" w:space="0" w:color="auto"/>
            <w:right w:val="none" w:sz="0" w:space="0" w:color="auto"/>
          </w:divBdr>
        </w:div>
        <w:div w:id="1378310150">
          <w:marLeft w:val="640"/>
          <w:marRight w:val="0"/>
          <w:marTop w:val="0"/>
          <w:marBottom w:val="0"/>
          <w:divBdr>
            <w:top w:val="none" w:sz="0" w:space="0" w:color="auto"/>
            <w:left w:val="none" w:sz="0" w:space="0" w:color="auto"/>
            <w:bottom w:val="none" w:sz="0" w:space="0" w:color="auto"/>
            <w:right w:val="none" w:sz="0" w:space="0" w:color="auto"/>
          </w:divBdr>
        </w:div>
        <w:div w:id="1608075158">
          <w:marLeft w:val="640"/>
          <w:marRight w:val="0"/>
          <w:marTop w:val="0"/>
          <w:marBottom w:val="0"/>
          <w:divBdr>
            <w:top w:val="none" w:sz="0" w:space="0" w:color="auto"/>
            <w:left w:val="none" w:sz="0" w:space="0" w:color="auto"/>
            <w:bottom w:val="none" w:sz="0" w:space="0" w:color="auto"/>
            <w:right w:val="none" w:sz="0" w:space="0" w:color="auto"/>
          </w:divBdr>
        </w:div>
        <w:div w:id="1735396555">
          <w:marLeft w:val="640"/>
          <w:marRight w:val="0"/>
          <w:marTop w:val="0"/>
          <w:marBottom w:val="0"/>
          <w:divBdr>
            <w:top w:val="none" w:sz="0" w:space="0" w:color="auto"/>
            <w:left w:val="none" w:sz="0" w:space="0" w:color="auto"/>
            <w:bottom w:val="none" w:sz="0" w:space="0" w:color="auto"/>
            <w:right w:val="none" w:sz="0" w:space="0" w:color="auto"/>
          </w:divBdr>
        </w:div>
        <w:div w:id="1800613703">
          <w:marLeft w:val="640"/>
          <w:marRight w:val="0"/>
          <w:marTop w:val="0"/>
          <w:marBottom w:val="0"/>
          <w:divBdr>
            <w:top w:val="none" w:sz="0" w:space="0" w:color="auto"/>
            <w:left w:val="none" w:sz="0" w:space="0" w:color="auto"/>
            <w:bottom w:val="none" w:sz="0" w:space="0" w:color="auto"/>
            <w:right w:val="none" w:sz="0" w:space="0" w:color="auto"/>
          </w:divBdr>
        </w:div>
      </w:divsChild>
    </w:div>
    <w:div w:id="2087993255">
      <w:bodyDiv w:val="1"/>
      <w:marLeft w:val="0"/>
      <w:marRight w:val="0"/>
      <w:marTop w:val="0"/>
      <w:marBottom w:val="0"/>
      <w:divBdr>
        <w:top w:val="none" w:sz="0" w:space="0" w:color="auto"/>
        <w:left w:val="none" w:sz="0" w:space="0" w:color="auto"/>
        <w:bottom w:val="none" w:sz="0" w:space="0" w:color="auto"/>
        <w:right w:val="none" w:sz="0" w:space="0" w:color="auto"/>
      </w:divBdr>
    </w:div>
    <w:div w:id="2096438103">
      <w:bodyDiv w:val="1"/>
      <w:marLeft w:val="0"/>
      <w:marRight w:val="0"/>
      <w:marTop w:val="0"/>
      <w:marBottom w:val="0"/>
      <w:divBdr>
        <w:top w:val="none" w:sz="0" w:space="0" w:color="auto"/>
        <w:left w:val="none" w:sz="0" w:space="0" w:color="auto"/>
        <w:bottom w:val="none" w:sz="0" w:space="0" w:color="auto"/>
        <w:right w:val="none" w:sz="0" w:space="0" w:color="auto"/>
      </w:divBdr>
      <w:divsChild>
        <w:div w:id="8407494">
          <w:marLeft w:val="640"/>
          <w:marRight w:val="0"/>
          <w:marTop w:val="0"/>
          <w:marBottom w:val="0"/>
          <w:divBdr>
            <w:top w:val="none" w:sz="0" w:space="0" w:color="auto"/>
            <w:left w:val="none" w:sz="0" w:space="0" w:color="auto"/>
            <w:bottom w:val="none" w:sz="0" w:space="0" w:color="auto"/>
            <w:right w:val="none" w:sz="0" w:space="0" w:color="auto"/>
          </w:divBdr>
        </w:div>
        <w:div w:id="92435745">
          <w:marLeft w:val="640"/>
          <w:marRight w:val="0"/>
          <w:marTop w:val="0"/>
          <w:marBottom w:val="0"/>
          <w:divBdr>
            <w:top w:val="none" w:sz="0" w:space="0" w:color="auto"/>
            <w:left w:val="none" w:sz="0" w:space="0" w:color="auto"/>
            <w:bottom w:val="none" w:sz="0" w:space="0" w:color="auto"/>
            <w:right w:val="none" w:sz="0" w:space="0" w:color="auto"/>
          </w:divBdr>
        </w:div>
        <w:div w:id="126629014">
          <w:marLeft w:val="640"/>
          <w:marRight w:val="0"/>
          <w:marTop w:val="0"/>
          <w:marBottom w:val="0"/>
          <w:divBdr>
            <w:top w:val="none" w:sz="0" w:space="0" w:color="auto"/>
            <w:left w:val="none" w:sz="0" w:space="0" w:color="auto"/>
            <w:bottom w:val="none" w:sz="0" w:space="0" w:color="auto"/>
            <w:right w:val="none" w:sz="0" w:space="0" w:color="auto"/>
          </w:divBdr>
        </w:div>
        <w:div w:id="350844132">
          <w:marLeft w:val="640"/>
          <w:marRight w:val="0"/>
          <w:marTop w:val="0"/>
          <w:marBottom w:val="0"/>
          <w:divBdr>
            <w:top w:val="none" w:sz="0" w:space="0" w:color="auto"/>
            <w:left w:val="none" w:sz="0" w:space="0" w:color="auto"/>
            <w:bottom w:val="none" w:sz="0" w:space="0" w:color="auto"/>
            <w:right w:val="none" w:sz="0" w:space="0" w:color="auto"/>
          </w:divBdr>
        </w:div>
        <w:div w:id="501429283">
          <w:marLeft w:val="640"/>
          <w:marRight w:val="0"/>
          <w:marTop w:val="0"/>
          <w:marBottom w:val="0"/>
          <w:divBdr>
            <w:top w:val="none" w:sz="0" w:space="0" w:color="auto"/>
            <w:left w:val="none" w:sz="0" w:space="0" w:color="auto"/>
            <w:bottom w:val="none" w:sz="0" w:space="0" w:color="auto"/>
            <w:right w:val="none" w:sz="0" w:space="0" w:color="auto"/>
          </w:divBdr>
        </w:div>
        <w:div w:id="567544779">
          <w:marLeft w:val="640"/>
          <w:marRight w:val="0"/>
          <w:marTop w:val="0"/>
          <w:marBottom w:val="0"/>
          <w:divBdr>
            <w:top w:val="none" w:sz="0" w:space="0" w:color="auto"/>
            <w:left w:val="none" w:sz="0" w:space="0" w:color="auto"/>
            <w:bottom w:val="none" w:sz="0" w:space="0" w:color="auto"/>
            <w:right w:val="none" w:sz="0" w:space="0" w:color="auto"/>
          </w:divBdr>
        </w:div>
        <w:div w:id="610090177">
          <w:marLeft w:val="640"/>
          <w:marRight w:val="0"/>
          <w:marTop w:val="0"/>
          <w:marBottom w:val="0"/>
          <w:divBdr>
            <w:top w:val="none" w:sz="0" w:space="0" w:color="auto"/>
            <w:left w:val="none" w:sz="0" w:space="0" w:color="auto"/>
            <w:bottom w:val="none" w:sz="0" w:space="0" w:color="auto"/>
            <w:right w:val="none" w:sz="0" w:space="0" w:color="auto"/>
          </w:divBdr>
        </w:div>
        <w:div w:id="619460337">
          <w:marLeft w:val="640"/>
          <w:marRight w:val="0"/>
          <w:marTop w:val="0"/>
          <w:marBottom w:val="0"/>
          <w:divBdr>
            <w:top w:val="none" w:sz="0" w:space="0" w:color="auto"/>
            <w:left w:val="none" w:sz="0" w:space="0" w:color="auto"/>
            <w:bottom w:val="none" w:sz="0" w:space="0" w:color="auto"/>
            <w:right w:val="none" w:sz="0" w:space="0" w:color="auto"/>
          </w:divBdr>
        </w:div>
        <w:div w:id="734165474">
          <w:marLeft w:val="640"/>
          <w:marRight w:val="0"/>
          <w:marTop w:val="0"/>
          <w:marBottom w:val="0"/>
          <w:divBdr>
            <w:top w:val="none" w:sz="0" w:space="0" w:color="auto"/>
            <w:left w:val="none" w:sz="0" w:space="0" w:color="auto"/>
            <w:bottom w:val="none" w:sz="0" w:space="0" w:color="auto"/>
            <w:right w:val="none" w:sz="0" w:space="0" w:color="auto"/>
          </w:divBdr>
        </w:div>
        <w:div w:id="752050778">
          <w:marLeft w:val="640"/>
          <w:marRight w:val="0"/>
          <w:marTop w:val="0"/>
          <w:marBottom w:val="0"/>
          <w:divBdr>
            <w:top w:val="none" w:sz="0" w:space="0" w:color="auto"/>
            <w:left w:val="none" w:sz="0" w:space="0" w:color="auto"/>
            <w:bottom w:val="none" w:sz="0" w:space="0" w:color="auto"/>
            <w:right w:val="none" w:sz="0" w:space="0" w:color="auto"/>
          </w:divBdr>
        </w:div>
        <w:div w:id="831872385">
          <w:marLeft w:val="640"/>
          <w:marRight w:val="0"/>
          <w:marTop w:val="0"/>
          <w:marBottom w:val="0"/>
          <w:divBdr>
            <w:top w:val="none" w:sz="0" w:space="0" w:color="auto"/>
            <w:left w:val="none" w:sz="0" w:space="0" w:color="auto"/>
            <w:bottom w:val="none" w:sz="0" w:space="0" w:color="auto"/>
            <w:right w:val="none" w:sz="0" w:space="0" w:color="auto"/>
          </w:divBdr>
        </w:div>
        <w:div w:id="1022632322">
          <w:marLeft w:val="640"/>
          <w:marRight w:val="0"/>
          <w:marTop w:val="0"/>
          <w:marBottom w:val="0"/>
          <w:divBdr>
            <w:top w:val="none" w:sz="0" w:space="0" w:color="auto"/>
            <w:left w:val="none" w:sz="0" w:space="0" w:color="auto"/>
            <w:bottom w:val="none" w:sz="0" w:space="0" w:color="auto"/>
            <w:right w:val="none" w:sz="0" w:space="0" w:color="auto"/>
          </w:divBdr>
        </w:div>
        <w:div w:id="1126848873">
          <w:marLeft w:val="640"/>
          <w:marRight w:val="0"/>
          <w:marTop w:val="0"/>
          <w:marBottom w:val="0"/>
          <w:divBdr>
            <w:top w:val="none" w:sz="0" w:space="0" w:color="auto"/>
            <w:left w:val="none" w:sz="0" w:space="0" w:color="auto"/>
            <w:bottom w:val="none" w:sz="0" w:space="0" w:color="auto"/>
            <w:right w:val="none" w:sz="0" w:space="0" w:color="auto"/>
          </w:divBdr>
        </w:div>
        <w:div w:id="1152789768">
          <w:marLeft w:val="640"/>
          <w:marRight w:val="0"/>
          <w:marTop w:val="0"/>
          <w:marBottom w:val="0"/>
          <w:divBdr>
            <w:top w:val="none" w:sz="0" w:space="0" w:color="auto"/>
            <w:left w:val="none" w:sz="0" w:space="0" w:color="auto"/>
            <w:bottom w:val="none" w:sz="0" w:space="0" w:color="auto"/>
            <w:right w:val="none" w:sz="0" w:space="0" w:color="auto"/>
          </w:divBdr>
        </w:div>
        <w:div w:id="1161893963">
          <w:marLeft w:val="640"/>
          <w:marRight w:val="0"/>
          <w:marTop w:val="0"/>
          <w:marBottom w:val="0"/>
          <w:divBdr>
            <w:top w:val="none" w:sz="0" w:space="0" w:color="auto"/>
            <w:left w:val="none" w:sz="0" w:space="0" w:color="auto"/>
            <w:bottom w:val="none" w:sz="0" w:space="0" w:color="auto"/>
            <w:right w:val="none" w:sz="0" w:space="0" w:color="auto"/>
          </w:divBdr>
        </w:div>
        <w:div w:id="1260480909">
          <w:marLeft w:val="640"/>
          <w:marRight w:val="0"/>
          <w:marTop w:val="0"/>
          <w:marBottom w:val="0"/>
          <w:divBdr>
            <w:top w:val="none" w:sz="0" w:space="0" w:color="auto"/>
            <w:left w:val="none" w:sz="0" w:space="0" w:color="auto"/>
            <w:bottom w:val="none" w:sz="0" w:space="0" w:color="auto"/>
            <w:right w:val="none" w:sz="0" w:space="0" w:color="auto"/>
          </w:divBdr>
        </w:div>
        <w:div w:id="1298149827">
          <w:marLeft w:val="640"/>
          <w:marRight w:val="0"/>
          <w:marTop w:val="0"/>
          <w:marBottom w:val="0"/>
          <w:divBdr>
            <w:top w:val="none" w:sz="0" w:space="0" w:color="auto"/>
            <w:left w:val="none" w:sz="0" w:space="0" w:color="auto"/>
            <w:bottom w:val="none" w:sz="0" w:space="0" w:color="auto"/>
            <w:right w:val="none" w:sz="0" w:space="0" w:color="auto"/>
          </w:divBdr>
        </w:div>
        <w:div w:id="1507473659">
          <w:marLeft w:val="640"/>
          <w:marRight w:val="0"/>
          <w:marTop w:val="0"/>
          <w:marBottom w:val="0"/>
          <w:divBdr>
            <w:top w:val="none" w:sz="0" w:space="0" w:color="auto"/>
            <w:left w:val="none" w:sz="0" w:space="0" w:color="auto"/>
            <w:bottom w:val="none" w:sz="0" w:space="0" w:color="auto"/>
            <w:right w:val="none" w:sz="0" w:space="0" w:color="auto"/>
          </w:divBdr>
        </w:div>
        <w:div w:id="1955214148">
          <w:marLeft w:val="640"/>
          <w:marRight w:val="0"/>
          <w:marTop w:val="0"/>
          <w:marBottom w:val="0"/>
          <w:divBdr>
            <w:top w:val="none" w:sz="0" w:space="0" w:color="auto"/>
            <w:left w:val="none" w:sz="0" w:space="0" w:color="auto"/>
            <w:bottom w:val="none" w:sz="0" w:space="0" w:color="auto"/>
            <w:right w:val="none" w:sz="0" w:space="0" w:color="auto"/>
          </w:divBdr>
        </w:div>
        <w:div w:id="1960262384">
          <w:marLeft w:val="640"/>
          <w:marRight w:val="0"/>
          <w:marTop w:val="0"/>
          <w:marBottom w:val="0"/>
          <w:divBdr>
            <w:top w:val="none" w:sz="0" w:space="0" w:color="auto"/>
            <w:left w:val="none" w:sz="0" w:space="0" w:color="auto"/>
            <w:bottom w:val="none" w:sz="0" w:space="0" w:color="auto"/>
            <w:right w:val="none" w:sz="0" w:space="0" w:color="auto"/>
          </w:divBdr>
        </w:div>
        <w:div w:id="1999263640">
          <w:marLeft w:val="640"/>
          <w:marRight w:val="0"/>
          <w:marTop w:val="0"/>
          <w:marBottom w:val="0"/>
          <w:divBdr>
            <w:top w:val="none" w:sz="0" w:space="0" w:color="auto"/>
            <w:left w:val="none" w:sz="0" w:space="0" w:color="auto"/>
            <w:bottom w:val="none" w:sz="0" w:space="0" w:color="auto"/>
            <w:right w:val="none" w:sz="0" w:space="0" w:color="auto"/>
          </w:divBdr>
        </w:div>
        <w:div w:id="2020505807">
          <w:marLeft w:val="640"/>
          <w:marRight w:val="0"/>
          <w:marTop w:val="0"/>
          <w:marBottom w:val="0"/>
          <w:divBdr>
            <w:top w:val="none" w:sz="0" w:space="0" w:color="auto"/>
            <w:left w:val="none" w:sz="0" w:space="0" w:color="auto"/>
            <w:bottom w:val="none" w:sz="0" w:space="0" w:color="auto"/>
            <w:right w:val="none" w:sz="0" w:space="0" w:color="auto"/>
          </w:divBdr>
        </w:div>
        <w:div w:id="2021858813">
          <w:marLeft w:val="640"/>
          <w:marRight w:val="0"/>
          <w:marTop w:val="0"/>
          <w:marBottom w:val="0"/>
          <w:divBdr>
            <w:top w:val="none" w:sz="0" w:space="0" w:color="auto"/>
            <w:left w:val="none" w:sz="0" w:space="0" w:color="auto"/>
            <w:bottom w:val="none" w:sz="0" w:space="0" w:color="auto"/>
            <w:right w:val="none" w:sz="0" w:space="0" w:color="auto"/>
          </w:divBdr>
        </w:div>
      </w:divsChild>
    </w:div>
    <w:div w:id="2124836970">
      <w:bodyDiv w:val="1"/>
      <w:marLeft w:val="0"/>
      <w:marRight w:val="0"/>
      <w:marTop w:val="0"/>
      <w:marBottom w:val="0"/>
      <w:divBdr>
        <w:top w:val="none" w:sz="0" w:space="0" w:color="auto"/>
        <w:left w:val="none" w:sz="0" w:space="0" w:color="auto"/>
        <w:bottom w:val="none" w:sz="0" w:space="0" w:color="auto"/>
        <w:right w:val="none" w:sz="0" w:space="0" w:color="auto"/>
      </w:divBdr>
      <w:divsChild>
        <w:div w:id="337075243">
          <w:marLeft w:val="640"/>
          <w:marRight w:val="0"/>
          <w:marTop w:val="0"/>
          <w:marBottom w:val="0"/>
          <w:divBdr>
            <w:top w:val="none" w:sz="0" w:space="0" w:color="auto"/>
            <w:left w:val="none" w:sz="0" w:space="0" w:color="auto"/>
            <w:bottom w:val="none" w:sz="0" w:space="0" w:color="auto"/>
            <w:right w:val="none" w:sz="0" w:space="0" w:color="auto"/>
          </w:divBdr>
        </w:div>
      </w:divsChild>
    </w:div>
    <w:div w:id="2147040743">
      <w:bodyDiv w:val="1"/>
      <w:marLeft w:val="0"/>
      <w:marRight w:val="0"/>
      <w:marTop w:val="0"/>
      <w:marBottom w:val="0"/>
      <w:divBdr>
        <w:top w:val="none" w:sz="0" w:space="0" w:color="auto"/>
        <w:left w:val="none" w:sz="0" w:space="0" w:color="auto"/>
        <w:bottom w:val="none" w:sz="0" w:space="0" w:color="auto"/>
        <w:right w:val="none" w:sz="0" w:space="0" w:color="auto"/>
      </w:divBdr>
      <w:divsChild>
        <w:div w:id="164706106">
          <w:marLeft w:val="640"/>
          <w:marRight w:val="0"/>
          <w:marTop w:val="0"/>
          <w:marBottom w:val="0"/>
          <w:divBdr>
            <w:top w:val="none" w:sz="0" w:space="0" w:color="auto"/>
            <w:left w:val="none" w:sz="0" w:space="0" w:color="auto"/>
            <w:bottom w:val="none" w:sz="0" w:space="0" w:color="auto"/>
            <w:right w:val="none" w:sz="0" w:space="0" w:color="auto"/>
          </w:divBdr>
        </w:div>
        <w:div w:id="217935198">
          <w:marLeft w:val="640"/>
          <w:marRight w:val="0"/>
          <w:marTop w:val="0"/>
          <w:marBottom w:val="0"/>
          <w:divBdr>
            <w:top w:val="none" w:sz="0" w:space="0" w:color="auto"/>
            <w:left w:val="none" w:sz="0" w:space="0" w:color="auto"/>
            <w:bottom w:val="none" w:sz="0" w:space="0" w:color="auto"/>
            <w:right w:val="none" w:sz="0" w:space="0" w:color="auto"/>
          </w:divBdr>
        </w:div>
        <w:div w:id="287320577">
          <w:marLeft w:val="640"/>
          <w:marRight w:val="0"/>
          <w:marTop w:val="0"/>
          <w:marBottom w:val="0"/>
          <w:divBdr>
            <w:top w:val="none" w:sz="0" w:space="0" w:color="auto"/>
            <w:left w:val="none" w:sz="0" w:space="0" w:color="auto"/>
            <w:bottom w:val="none" w:sz="0" w:space="0" w:color="auto"/>
            <w:right w:val="none" w:sz="0" w:space="0" w:color="auto"/>
          </w:divBdr>
        </w:div>
        <w:div w:id="343825740">
          <w:marLeft w:val="640"/>
          <w:marRight w:val="0"/>
          <w:marTop w:val="0"/>
          <w:marBottom w:val="0"/>
          <w:divBdr>
            <w:top w:val="none" w:sz="0" w:space="0" w:color="auto"/>
            <w:left w:val="none" w:sz="0" w:space="0" w:color="auto"/>
            <w:bottom w:val="none" w:sz="0" w:space="0" w:color="auto"/>
            <w:right w:val="none" w:sz="0" w:space="0" w:color="auto"/>
          </w:divBdr>
        </w:div>
        <w:div w:id="451872535">
          <w:marLeft w:val="640"/>
          <w:marRight w:val="0"/>
          <w:marTop w:val="0"/>
          <w:marBottom w:val="0"/>
          <w:divBdr>
            <w:top w:val="none" w:sz="0" w:space="0" w:color="auto"/>
            <w:left w:val="none" w:sz="0" w:space="0" w:color="auto"/>
            <w:bottom w:val="none" w:sz="0" w:space="0" w:color="auto"/>
            <w:right w:val="none" w:sz="0" w:space="0" w:color="auto"/>
          </w:divBdr>
        </w:div>
        <w:div w:id="454759830">
          <w:marLeft w:val="640"/>
          <w:marRight w:val="0"/>
          <w:marTop w:val="0"/>
          <w:marBottom w:val="0"/>
          <w:divBdr>
            <w:top w:val="none" w:sz="0" w:space="0" w:color="auto"/>
            <w:left w:val="none" w:sz="0" w:space="0" w:color="auto"/>
            <w:bottom w:val="none" w:sz="0" w:space="0" w:color="auto"/>
            <w:right w:val="none" w:sz="0" w:space="0" w:color="auto"/>
          </w:divBdr>
        </w:div>
        <w:div w:id="555817010">
          <w:marLeft w:val="640"/>
          <w:marRight w:val="0"/>
          <w:marTop w:val="0"/>
          <w:marBottom w:val="0"/>
          <w:divBdr>
            <w:top w:val="none" w:sz="0" w:space="0" w:color="auto"/>
            <w:left w:val="none" w:sz="0" w:space="0" w:color="auto"/>
            <w:bottom w:val="none" w:sz="0" w:space="0" w:color="auto"/>
            <w:right w:val="none" w:sz="0" w:space="0" w:color="auto"/>
          </w:divBdr>
        </w:div>
        <w:div w:id="608203511">
          <w:marLeft w:val="640"/>
          <w:marRight w:val="0"/>
          <w:marTop w:val="0"/>
          <w:marBottom w:val="0"/>
          <w:divBdr>
            <w:top w:val="none" w:sz="0" w:space="0" w:color="auto"/>
            <w:left w:val="none" w:sz="0" w:space="0" w:color="auto"/>
            <w:bottom w:val="none" w:sz="0" w:space="0" w:color="auto"/>
            <w:right w:val="none" w:sz="0" w:space="0" w:color="auto"/>
          </w:divBdr>
        </w:div>
        <w:div w:id="644972381">
          <w:marLeft w:val="640"/>
          <w:marRight w:val="0"/>
          <w:marTop w:val="0"/>
          <w:marBottom w:val="0"/>
          <w:divBdr>
            <w:top w:val="none" w:sz="0" w:space="0" w:color="auto"/>
            <w:left w:val="none" w:sz="0" w:space="0" w:color="auto"/>
            <w:bottom w:val="none" w:sz="0" w:space="0" w:color="auto"/>
            <w:right w:val="none" w:sz="0" w:space="0" w:color="auto"/>
          </w:divBdr>
        </w:div>
        <w:div w:id="898784146">
          <w:marLeft w:val="640"/>
          <w:marRight w:val="0"/>
          <w:marTop w:val="0"/>
          <w:marBottom w:val="0"/>
          <w:divBdr>
            <w:top w:val="none" w:sz="0" w:space="0" w:color="auto"/>
            <w:left w:val="none" w:sz="0" w:space="0" w:color="auto"/>
            <w:bottom w:val="none" w:sz="0" w:space="0" w:color="auto"/>
            <w:right w:val="none" w:sz="0" w:space="0" w:color="auto"/>
          </w:divBdr>
        </w:div>
        <w:div w:id="910045766">
          <w:marLeft w:val="640"/>
          <w:marRight w:val="0"/>
          <w:marTop w:val="0"/>
          <w:marBottom w:val="0"/>
          <w:divBdr>
            <w:top w:val="none" w:sz="0" w:space="0" w:color="auto"/>
            <w:left w:val="none" w:sz="0" w:space="0" w:color="auto"/>
            <w:bottom w:val="none" w:sz="0" w:space="0" w:color="auto"/>
            <w:right w:val="none" w:sz="0" w:space="0" w:color="auto"/>
          </w:divBdr>
        </w:div>
        <w:div w:id="1008171863">
          <w:marLeft w:val="640"/>
          <w:marRight w:val="0"/>
          <w:marTop w:val="0"/>
          <w:marBottom w:val="0"/>
          <w:divBdr>
            <w:top w:val="none" w:sz="0" w:space="0" w:color="auto"/>
            <w:left w:val="none" w:sz="0" w:space="0" w:color="auto"/>
            <w:bottom w:val="none" w:sz="0" w:space="0" w:color="auto"/>
            <w:right w:val="none" w:sz="0" w:space="0" w:color="auto"/>
          </w:divBdr>
        </w:div>
        <w:div w:id="1041515696">
          <w:marLeft w:val="640"/>
          <w:marRight w:val="0"/>
          <w:marTop w:val="0"/>
          <w:marBottom w:val="0"/>
          <w:divBdr>
            <w:top w:val="none" w:sz="0" w:space="0" w:color="auto"/>
            <w:left w:val="none" w:sz="0" w:space="0" w:color="auto"/>
            <w:bottom w:val="none" w:sz="0" w:space="0" w:color="auto"/>
            <w:right w:val="none" w:sz="0" w:space="0" w:color="auto"/>
          </w:divBdr>
        </w:div>
        <w:div w:id="1088959362">
          <w:marLeft w:val="640"/>
          <w:marRight w:val="0"/>
          <w:marTop w:val="0"/>
          <w:marBottom w:val="0"/>
          <w:divBdr>
            <w:top w:val="none" w:sz="0" w:space="0" w:color="auto"/>
            <w:left w:val="none" w:sz="0" w:space="0" w:color="auto"/>
            <w:bottom w:val="none" w:sz="0" w:space="0" w:color="auto"/>
            <w:right w:val="none" w:sz="0" w:space="0" w:color="auto"/>
          </w:divBdr>
        </w:div>
        <w:div w:id="1238520912">
          <w:marLeft w:val="640"/>
          <w:marRight w:val="0"/>
          <w:marTop w:val="0"/>
          <w:marBottom w:val="0"/>
          <w:divBdr>
            <w:top w:val="none" w:sz="0" w:space="0" w:color="auto"/>
            <w:left w:val="none" w:sz="0" w:space="0" w:color="auto"/>
            <w:bottom w:val="none" w:sz="0" w:space="0" w:color="auto"/>
            <w:right w:val="none" w:sz="0" w:space="0" w:color="auto"/>
          </w:divBdr>
        </w:div>
        <w:div w:id="1273393884">
          <w:marLeft w:val="640"/>
          <w:marRight w:val="0"/>
          <w:marTop w:val="0"/>
          <w:marBottom w:val="0"/>
          <w:divBdr>
            <w:top w:val="none" w:sz="0" w:space="0" w:color="auto"/>
            <w:left w:val="none" w:sz="0" w:space="0" w:color="auto"/>
            <w:bottom w:val="none" w:sz="0" w:space="0" w:color="auto"/>
            <w:right w:val="none" w:sz="0" w:space="0" w:color="auto"/>
          </w:divBdr>
        </w:div>
        <w:div w:id="1344043055">
          <w:marLeft w:val="640"/>
          <w:marRight w:val="0"/>
          <w:marTop w:val="0"/>
          <w:marBottom w:val="0"/>
          <w:divBdr>
            <w:top w:val="none" w:sz="0" w:space="0" w:color="auto"/>
            <w:left w:val="none" w:sz="0" w:space="0" w:color="auto"/>
            <w:bottom w:val="none" w:sz="0" w:space="0" w:color="auto"/>
            <w:right w:val="none" w:sz="0" w:space="0" w:color="auto"/>
          </w:divBdr>
        </w:div>
        <w:div w:id="1436974194">
          <w:marLeft w:val="640"/>
          <w:marRight w:val="0"/>
          <w:marTop w:val="0"/>
          <w:marBottom w:val="0"/>
          <w:divBdr>
            <w:top w:val="none" w:sz="0" w:space="0" w:color="auto"/>
            <w:left w:val="none" w:sz="0" w:space="0" w:color="auto"/>
            <w:bottom w:val="none" w:sz="0" w:space="0" w:color="auto"/>
            <w:right w:val="none" w:sz="0" w:space="0" w:color="auto"/>
          </w:divBdr>
        </w:div>
        <w:div w:id="1469665056">
          <w:marLeft w:val="640"/>
          <w:marRight w:val="0"/>
          <w:marTop w:val="0"/>
          <w:marBottom w:val="0"/>
          <w:divBdr>
            <w:top w:val="none" w:sz="0" w:space="0" w:color="auto"/>
            <w:left w:val="none" w:sz="0" w:space="0" w:color="auto"/>
            <w:bottom w:val="none" w:sz="0" w:space="0" w:color="auto"/>
            <w:right w:val="none" w:sz="0" w:space="0" w:color="auto"/>
          </w:divBdr>
        </w:div>
        <w:div w:id="1589272861">
          <w:marLeft w:val="640"/>
          <w:marRight w:val="0"/>
          <w:marTop w:val="0"/>
          <w:marBottom w:val="0"/>
          <w:divBdr>
            <w:top w:val="none" w:sz="0" w:space="0" w:color="auto"/>
            <w:left w:val="none" w:sz="0" w:space="0" w:color="auto"/>
            <w:bottom w:val="none" w:sz="0" w:space="0" w:color="auto"/>
            <w:right w:val="none" w:sz="0" w:space="0" w:color="auto"/>
          </w:divBdr>
        </w:div>
        <w:div w:id="1807426072">
          <w:marLeft w:val="640"/>
          <w:marRight w:val="0"/>
          <w:marTop w:val="0"/>
          <w:marBottom w:val="0"/>
          <w:divBdr>
            <w:top w:val="none" w:sz="0" w:space="0" w:color="auto"/>
            <w:left w:val="none" w:sz="0" w:space="0" w:color="auto"/>
            <w:bottom w:val="none" w:sz="0" w:space="0" w:color="auto"/>
            <w:right w:val="none" w:sz="0" w:space="0" w:color="auto"/>
          </w:divBdr>
        </w:div>
        <w:div w:id="2000645308">
          <w:marLeft w:val="640"/>
          <w:marRight w:val="0"/>
          <w:marTop w:val="0"/>
          <w:marBottom w:val="0"/>
          <w:divBdr>
            <w:top w:val="none" w:sz="0" w:space="0" w:color="auto"/>
            <w:left w:val="none" w:sz="0" w:space="0" w:color="auto"/>
            <w:bottom w:val="none" w:sz="0" w:space="0" w:color="auto"/>
            <w:right w:val="none" w:sz="0" w:space="0" w:color="auto"/>
          </w:divBdr>
        </w:div>
        <w:div w:id="2018194218">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pii/S1876610219305375"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package" Target="embeddings/Microsoft_Visio_Drawing1.vsdx"/><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image" Target="media/image1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1.emf"/><Relationship Id="rId33" Type="http://schemas.openxmlformats.org/officeDocument/2006/relationships/image" Target="media/image16.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package" Target="embeddings/Microsoft_Visio_Drawing.vsdx"/><Relationship Id="rId32" Type="http://schemas.openxmlformats.org/officeDocument/2006/relationships/image" Target="media/image15.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package" Target="embeddings/Microsoft_Visio_Drawing2.vsdx"/><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2.emf"/><Relationship Id="rId30" Type="http://schemas.openxmlformats.org/officeDocument/2006/relationships/package" Target="embeddings/Microsoft_Visio_Drawing3.vsdx"/><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e"/>
          <w:gallery w:val="placeholder"/>
        </w:category>
        <w:types>
          <w:type w:val="bbPlcHdr"/>
        </w:types>
        <w:behaviors>
          <w:behavior w:val="content"/>
        </w:behaviors>
        <w:guid w:val="{BD30C2DE-93EE-4A0F-8908-CFC132D90440}"/>
      </w:docPartPr>
      <w:docPartBody>
        <w:p w:rsidR="00B65315" w:rsidRDefault="009F1ECA">
          <w:r w:rsidRPr="00576FB8">
            <w:rPr>
              <w:rStyle w:val="Testosegnaposto"/>
            </w:rPr>
            <w:t>Fare clic o toccare qui per immettere il testo.</w:t>
          </w:r>
        </w:p>
      </w:docPartBody>
    </w:docPart>
    <w:docPart>
      <w:docPartPr>
        <w:name w:val="80C4098979EF40C1B644AB9D4346BD98"/>
        <w:category>
          <w:name w:val="Generale"/>
          <w:gallery w:val="placeholder"/>
        </w:category>
        <w:types>
          <w:type w:val="bbPlcHdr"/>
        </w:types>
        <w:behaviors>
          <w:behavior w:val="content"/>
        </w:behaviors>
        <w:guid w:val="{52EACB1F-6EDF-4BE6-8B25-C9513806350B}"/>
      </w:docPartPr>
      <w:docPartBody>
        <w:p w:rsidR="00BC5033" w:rsidRDefault="00BC5033" w:rsidP="00BC5033">
          <w:pPr>
            <w:pStyle w:val="80C4098979EF40C1B644AB9D4346BD98"/>
          </w:pPr>
          <w:r w:rsidRPr="00576FB8">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Arimo">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ECA"/>
    <w:rsid w:val="000F3794"/>
    <w:rsid w:val="0025456F"/>
    <w:rsid w:val="00254955"/>
    <w:rsid w:val="003965BD"/>
    <w:rsid w:val="00503279"/>
    <w:rsid w:val="005A59CF"/>
    <w:rsid w:val="006B2365"/>
    <w:rsid w:val="006D70A0"/>
    <w:rsid w:val="007C02CC"/>
    <w:rsid w:val="009A7CB7"/>
    <w:rsid w:val="009F1ECA"/>
    <w:rsid w:val="00B65315"/>
    <w:rsid w:val="00BC5033"/>
    <w:rsid w:val="00DF4F8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BC5033"/>
    <w:rPr>
      <w:color w:val="808080"/>
    </w:rPr>
  </w:style>
  <w:style w:type="paragraph" w:customStyle="1" w:styleId="80C4098979EF40C1B644AB9D4346BD98">
    <w:name w:val="80C4098979EF40C1B644AB9D4346BD98"/>
    <w:rsid w:val="00BC50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6B4D40-36FD-42F8-81A8-50EC7CDD9CF9}">
  <we:reference id="f78a3046-9e99-4300-aa2b-5814002b01a2" version="1.46.0.0" store="EXCatalog" storeType="EXCatalog"/>
  <we:alternateReferences>
    <we:reference id="WA104382081" version="1.46.0.0" store="it-IT" storeType="OMEX"/>
  </we:alternateReferences>
  <we:properties>
    <we:property name="MENDELEY_CITATIONS_STYLE" value="{&quot;id&quot;:&quot;https://www.zotero.org/styles/ieee&quot;,&quot;title&quot;:&quot;IEEE&quot;,&quot;format&quot;:&quot;numeric&quot;,&quot;defaultLocale&quot;:null,&quot;isLocaleCodeValid&quot;:true}"/>
    <we:property name="MENDELEY_CITATIONS" value="[{&quot;citationID&quot;:&quot;MENDELEY_CITATION_e85da975-1c46-4200-aa53-35a3c323c018&quot;,&quot;properties&quot;:{&quot;noteIndex&quot;:0},&quot;isEdited&quot;:false,&quot;manualOverride&quot;:{&quot;isManuallyOverridden&quot;:false,&quot;citeprocText&quot;:&quot;[1]&quot;,&quot;manualOverrideText&quot;:&quot;&quot;},&quot;citationTag&quot;:&quot;MENDELEY_CITATION_v3_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&quot;,&quot;citationItems&quot;:[{&quot;id&quot;:&quot;07af7cc8-17dc-324a-bb1f-2921b5fc7e3c&quot;,&quot;itemData&quot;:{&quot;type&quot;:&quot;webpage&quot;,&quot;id&quot;:&quot;07af7cc8-17dc-324a-bb1f-2921b5fc7e3c&quot;,&quot;title&quot;:&quot;Heating&quot;,&quot;author&quot;:[{&quot;family&quot;:&quot;IEA&quot;,&quot;given&quot;:&quot;&quot;,&quot;parse-names&quot;:false,&quot;dropping-particle&quot;:&quot;&quot;,&quot;non-dropping-particle&quot;:&quot;&quot;}],&quot;container-title&quot;:&quot;IEA, Paris&quot;,&quot;accessed&quot;:{&quot;date-parts&quot;:[[2023,1,20]]},&quot;URL&quot;:&quot;https://www.iea.org/reports/heating&quot;,&quot;issued&quot;:{&quot;date-parts&quot;:[[2022]]},&quot;container-title-short&quot;:&quot;&quot;},&quot;isTemporary&quot;:false}]},{&quot;citationID&quot;:&quot;MENDELEY_CITATION_076e8f35-5694-4e7a-a29f-93a947aec88e&quot;,&quot;properties&quot;:{&quot;noteIndex&quot;:0},&quot;isEdited&quot;:false,&quot;manualOverride&quot;:{&quot;isManuallyOverridden&quot;:false,&quot;citeprocText&quot;:&quot;[2]&quot;,&quot;manualOverrideText&quot;:&quot;&quot;},&quot;citationTag&quot;:&quot;MENDELEY_CITATION_v3_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&quot;,&quot;citationItems&quot;:[{&quot;id&quot;:&quot;5258c12a-2122-345d-bdbc-5c876a1eff7f&quot;,&quot;itemData&quot;:{&quot;type&quot;:&quot;report&quot;,&quot;id&quot;:&quot;5258c12a-2122-345d-bdbc-5c876a1eff7f&quot;,&quot;title&quot;:&quot;Application of Industrial Heat Pumps&quot;,&quot;groupId&quot;:&quot;6e35007b-bb8a-339c-815b-a7f6f0fd2bc2&quot;,&quot;author&quot;:[{&quot;family&quot;:&quot;IEA-IETS&quot;,&quot;given&quot;:&quot;&quot;,&quot;parse-names&quot;:false,&quot;dropping-particle&quot;:&quot;&quot;,&quot;non-dropping-particle&quot;:&quot;&quot;}],&quot;issued&quot;:{&quot;date-parts&quot;:[[2014]]},&quot;container-title-short&quot;:&quot;&quot;},&quot;isTemporary&quot;:false}]},{&quot;citationID&quot;:&quot;MENDELEY_CITATION_0342703c-6496-43eb-b18a-9df4fa3ef335&quot;,&quot;properties&quot;:{&quot;noteIndex&quot;:0},&quot;isEdited&quot;:false,&quot;manualOverride&quot;:{&quot;isManuallyOverridden&quot;:false,&quot;citeprocText&quot;:&quot;[3]&quot;,&quot;manualOverrideText&quot;:&quot;&quot;},&quot;citationTag&quot;:&quot;MENDELEY_CITATION_v3_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&quot;,&quot;citationItems&quot;:[{&quot;id&quot;:&quot;95c31651-7bea-333c-8b8b-1ff4225bd7b2&quot;,&quot;itemData&quot;:{&quot;type&quot;:&quot;report&quot;,&quot;id&quot;:&quot;95c31651-7bea-333c-8b8b-1ff4225bd7b2&quot;,&quot;title&quot;:&quot;Decarbonization and industrial demand for gas in Europe&quot;,&quot;groupId&quot;:&quot;6e35007b-bb8a-339c-815b-a7f6f0fd2bc2&quot;,&quot;author&quot;:[{&quot;family&quot;:&quot;Honore&quot;,&quot;given&quot;:&quot;Anouk&quot;,&quot;parse-names&quot;:false,&quot;dropping-particle&quot;:&quot;&quot;,&quot;non-dropping-particle&quot;:&quot;&quot;}],&quot;DOI&quot;:&quot;10.26889/9781784671396&quot;,&quot;ISBN&quot;:&quot;978-1-78467-139-6&quot;,&quot;URL&quot;:&quot;https://www.oxfordenergy.org/publications/decarbonization-industrial-demand-gas-europe/&quot;,&quot;issued&quot;:{&quot;date-parts&quot;:[[2019,5]]},&quot;publisher-place&quot;:&quot;Oxford, United Kingdom&quot;,&quot;container-title-short&quot;:&quot;&quot;},&quot;isTemporary&quot;:false}]},{&quot;citationID&quot;:&quot;MENDELEY_CITATION_806ef70c-dcdd-47bd-b5fc-2ecb1e0f83b5&quot;,&quot;properties&quot;:{&quot;noteIndex&quot;:0},&quot;isEdited&quot;:false,&quot;manualOverride&quot;:{&quot;isManuallyOverridden&quot;:false,&quot;citeprocText&quot;:&quot;[4]&quot;,&quot;manualOverrideText&quot;:&quot;&quot;},&quot;citationTag&quot;:&quot;MENDELEY_CITATION_v3_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&quot;,&quot;citationItems&quot;:[{&quot;id&quot;:&quot;b41bfd09-f498-36e8-a1c8-c49325476e54&quot;,&quot;itemData&quot;:{&quot;type&quot;:&quot;article&quot;,&quot;id&quot;:&quot;b41bfd09-f498-36e8-a1c8-c49325476e54&quot;,&quot;title&quot;:&quot;High temperature heat pumps: Market overview, state of the art, research status, refrigerants, and application potentials&quot;,&quot;groupId&quot;:&quot;6e35007b-bb8a-339c-815b-a7f6f0fd2bc2&quot;,&quot;author&quot;:[{&quot;family&quot;:&quot;Arpagaus&quot;,&quot;given&quot;:&quot;Cordin&quot;,&quot;parse-names&quot;:false,&quot;dropping-particle&quot;:&quot;&quot;,&quot;non-dropping-particle&quot;:&quot;&quot;},{&quot;family&quot;:&quot;Bless&quot;,&quot;given&quot;:&quot;Frédéric&quot;,&quot;parse-names&quot;:false,&quot;dropping-particle&quot;:&quot;&quot;,&quot;non-dropping-particle&quot;:&quot;&quot;},{&quot;family&quot;:&quot;Uhlmann&quot;,&quot;given&quot;:&quot;Michael&quot;,&quot;parse-names&quot;:false,&quot;dropping-particle&quot;:&quot;&quot;,&quot;non-dropping-particle&quot;:&quot;&quot;},{&quot;family&quot;:&quot;Schiffmann&quot;,&quot;given&quot;:&quot;Jürg&quot;,&quot;parse-names&quot;:false,&quot;dropping-particle&quot;:&quot;&quot;,&quot;non-dropping-particle&quot;:&quot;&quot;},{&quot;family&quot;:&quot;Bertsch&quot;,&quot;given&quot;:&quot;Stefan S.&quot;,&quot;parse-names&quot;:false,&quot;dropping-particle&quot;:&quot;&quot;,&quot;non-dropping-particle&quot;:&quot;&quot;}],&quot;container-title&quot;:&quot;Energy&quot;,&quot;DOI&quot;:&quot;10.1016/j.energy.2018.03.166&quot;,&quot;ISSN&quot;:&quot;03605442&quot;,&quot;issued&quot;:{&quot;date-parts&quot;:[[2018,6,1]]},&quot;page&quot;:&quot;985-1010&quot;,&quot;abstract&quot;:&quot;This study reviews the current state of the art and the current research activities of high temperature heat pumps (HTHPs) with heat sink temperatures in the range of 90 to 160 °C. The focus is on the analysis of the heat pump cycles and the suitable refrigerants. More than 20 HTHPs from 13 manufacturers have been identified on the market that are able to provide heat sink temperatures of at least 90 °C. Large application potentials have been recognized particularly in the food, paper, metal and chemical industries. The heating capacities range from about 20 kW to 20 MW. Most cycles are single-stage and differ primarily in the refrigerant (e.g. R245fa, R717, R744, R134a or R1234ze(E)) and compressor type used. The COPs range from 2.4 to 5.8 at a temperature lift of 95 to 40 K. Several research projects push the limits of the achievable COPs and heat sink temperatures to higher levels. COPs of about 5.7 to 6.5 (at 30 K lift) and 2.2 and 2.8 (70 K) are achieved at a sink temperature of 120 °C. The refrigerants investigated are mainly R1336mzz(Z), R718, R245fa, R1234ze(Z), R600, and R601. R1336mzz(Z) enables to achieve exceptionally high heat sink temperatures of up to 160 °C.&quot;,&quot;publisher&quot;:&quot;Elsevier Ltd&quot;,&quot;volume&quot;:&quot;152&quot;,&quot;container-title-short&quot;:&quot;&quot;},&quot;isTemporary&quot;:false}]},{&quot;citationID&quot;:&quot;MENDELEY_CITATION_9fb11e49-60a9-4399-8786-1357d7b2e92d&quot;,&quot;properties&quot;:{&quot;noteIndex&quot;:0},&quot;isEdited&quot;:false,&quot;manualOverride&quot;:{&quot;isManuallyOverridden&quot;:false,&quot;citeprocText&quot;:&quot;[5]&quot;,&quot;manualOverrideText&quot;:&quot;&quot;},&quot;citationTag&quot;:&quot;MENDELEY_CITATION_v3_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&quot;,&quot;citationItems&quot;:[{&quot;id&quot;:&quot;689b8d28-d202-3998-ba32-06419babdce2&quot;,&quot;itemData&quot;:{&quot;type&quot;:&quot;article-journal&quot;,&quot;id&quot;:&quot;689b8d28-d202-3998-ba32-06419babdce2&quot;,&quot;title&quot;:&quot;Analysis of technologies and potentials for heat pump-based process heat supply above 150 °C&quot;,&quot;groupId&quot;:&quot;6e35007b-bb8a-339c-815b-a7f6f0fd2bc2&quot;,&quot;author&quot;:[{&quot;family&quot;:&quot;Zühlsdorf&quot;,&quot;given&quot;:&quot;B.&quot;,&quot;parse-names&quot;:false,&quot;dropping-particle&quot;:&quot;&quot;,&quot;non-dropping-particle&quot;:&quot;&quot;},{&quot;family&quot;:&quot;Bühler&quot;,&quot;given&quot;:&quot;F.&quot;,&quot;parse-names&quot;:false,&quot;dropping-particle&quot;:&quot;&quot;,&quot;non-dropping-particle&quot;:&quot;&quot;},{&quot;family&quot;:&quot;Bantle&quot;,&quot;given&quot;:&quot;M.&quot;,&quot;parse-names&quot;:false,&quot;dropping-particle&quot;:&quot;&quot;,&quot;non-dropping-particle&quot;:&quot;&quot;},{&quot;family&quot;:&quot;Elmegaard&quot;,&quot;given&quot;:&quot;B.&quot;,&quot;parse-names&quot;:false,&quot;dropping-particle&quot;:&quot;&quot;,&quot;non-dropping-particle&quot;:&quot;&quot;}],&quot;container-title&quot;:&quot;Energy Conversion and Management: X&quot;,&quot;DOI&quot;:&quot;10.1016/j.ecmx.2019.100011&quot;,&quot;ISSN&quot;:&quot;25901745&quot;,&quot;issued&quot;:{&quot;date-parts&quot;:[[2019,4]]},&quot;page&quot;:&quot;100011&quot;,&quot;volume&quot;:&quot;2&quot;,&quot;container-title-short&quot;:&quot;&quot;},&quot;isTemporary&quot;:false}]},{&quot;citationID&quot;:&quot;MENDELEY_CITATION_82be834b-903c-49ee-8c81-608d8ef3f293&quot;,&quot;properties&quot;:{&quot;noteIndex&quot;:0},&quot;isEdited&quot;:false,&quot;manualOverride&quot;:{&quot;isManuallyOverridden&quot;:false,&quot;citeprocText&quot;:&quot;[4]&quot;,&quot;manualOverrideText&quot;:&quot;&quot;},&quot;citationTag&quot;:&quot;MENDELEY_CITATION_v3_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&quot;,&quot;citationItems&quot;:[{&quot;id&quot;:&quot;b41bfd09-f498-36e8-a1c8-c49325476e54&quot;,&quot;itemData&quot;:{&quot;type&quot;:&quot;article&quot;,&quot;id&quot;:&quot;b41bfd09-f498-36e8-a1c8-c49325476e54&quot;,&quot;title&quot;:&quot;High temperature heat pumps: Market overview, state of the art, research status, refrigerants, and application potentials&quot;,&quot;groupId&quot;:&quot;6e35007b-bb8a-339c-815b-a7f6f0fd2bc2&quot;,&quot;author&quot;:[{&quot;family&quot;:&quot;Arpagaus&quot;,&quot;given&quot;:&quot;Cordin&quot;,&quot;parse-names&quot;:false,&quot;dropping-particle&quot;:&quot;&quot;,&quot;non-dropping-particle&quot;:&quot;&quot;},{&quot;family&quot;:&quot;Bless&quot;,&quot;given&quot;:&quot;Frédéric&quot;,&quot;parse-names&quot;:false,&quot;dropping-particle&quot;:&quot;&quot;,&quot;non-dropping-particle&quot;:&quot;&quot;},{&quot;family&quot;:&quot;Uhlmann&quot;,&quot;given&quot;:&quot;Michael&quot;,&quot;parse-names&quot;:false,&quot;dropping-particle&quot;:&quot;&quot;,&quot;non-dropping-particle&quot;:&quot;&quot;},{&quot;family&quot;:&quot;Schiffmann&quot;,&quot;given&quot;:&quot;Jürg&quot;,&quot;parse-names&quot;:false,&quot;dropping-particle&quot;:&quot;&quot;,&quot;non-dropping-particle&quot;:&quot;&quot;},{&quot;family&quot;:&quot;Bertsch&quot;,&quot;given&quot;:&quot;Stefan S.&quot;,&quot;parse-names&quot;:false,&quot;dropping-particle&quot;:&quot;&quot;,&quot;non-dropping-particle&quot;:&quot;&quot;}],&quot;container-title&quot;:&quot;Energy&quot;,&quot;DOI&quot;:&quot;10.1016/j.energy.2018.03.166&quot;,&quot;ISSN&quot;:&quot;03605442&quot;,&quot;issued&quot;:{&quot;date-parts&quot;:[[2018,6,1]]},&quot;page&quot;:&quot;985-1010&quot;,&quot;abstract&quot;:&quot;This study reviews the current state of the art and the current research activities of high temperature heat pumps (HTHPs) with heat sink temperatures in the range of 90 to 160 °C. The focus is on the analysis of the heat pump cycles and the suitable refrigerants. More than 20 HTHPs from 13 manufacturers have been identified on the market that are able to provide heat sink temperatures of at least 90 °C. Large application potentials have been recognized particularly in the food, paper, metal and chemical industries. The heating capacities range from about 20 kW to 20 MW. Most cycles are single-stage and differ primarily in the refrigerant (e.g. R245fa, R717, R744, R134a or R1234ze(E)) and compressor type used. The COPs range from 2.4 to 5.8 at a temperature lift of 95 to 40 K. Several research projects push the limits of the achievable COPs and heat sink temperatures to higher levels. COPs of about 5.7 to 6.5 (at 30 K lift) and 2.2 and 2.8 (70 K) are achieved at a sink temperature of 120 °C. The refrigerants investigated are mainly R1336mzz(Z), R718, R245fa, R1234ze(Z), R600, and R601. R1336mzz(Z) enables to achieve exceptionally high heat sink temperatures of up to 160 °C.&quot;,&quot;publisher&quot;:&quot;Elsevier Ltd&quot;,&quot;volume&quot;:&quot;152&quot;,&quot;container-title-short&quot;:&quot;&quot;},&quot;isTemporary&quot;:false}]},{&quot;citationID&quot;:&quot;MENDELEY_CITATION_5091c18f-7065-41c4-9544-e1f37cd08e72&quot;,&quot;properties&quot;:{&quot;noteIndex&quot;:0},&quot;isEdited&quot;:false,&quot;manualOverride&quot;:{&quot;isManuallyOverridden&quot;:false,&quot;citeprocText&quot;:&quot;[6], [7]&quot;,&quot;manualOverrideText&quot;:&quot;&quot;},&quot;citationTag&quot;:&quot;MENDELEY_CITATION_v3_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&quot;,&quot;citationItems&quot;:[{&quot;id&quot;:&quot;32d88860-a00c-3967-b495-ee23173d9da2&quot;,&quot;itemData&quot;:{&quot;type&quot;:&quot;article-journal&quot;,&quot;id&quot;:&quot;32d88860-a00c-3967-b495-ee23173d9da2&quot;,&quot;title&quot;:&quot;Stimulation mechanism and design of enhanced geothermal systems: A comprehensive review&quot;,&quot;author&quot;:[{&quot;family&quot;:&quot;Li&quot;,&quot;given&quot;:&quot;S.&quot;,&quot;parse-names&quot;:false,&quot;dropping-particle&quot;:&quot;&quot;,&quot;non-dropping-particle&quot;:&quot;&quot;},{&quot;family&quot;:&quot;Wang&quot;,&quot;given&quot;:&quot;S.&quot;,&quot;parse-names&quot;:false,&quot;dropping-particle&quot;:&quot;&quot;,&quot;non-dropping-particle&quot;:&quot;&quot;},{&quot;family&quot;:&quot;Tang&quot;,&quot;given&quot;:&quot;H.&quot;,&quot;parse-names&quot;:false,&quot;dropping-particle&quot;:&quot;&quot;,&quot;non-dropping-particle&quot;:&quot;&quot;}],&quot;container-title&quot;:&quot;Renewable and Sustainable Energy Reviews&quot;,&quot;DOI&quot;:&quot;10.1016/j.rser.2021.111914&quot;,&quot;ISSN&quot;:&quot;13640321&quot;,&quot;issued&quot;:{&quot;date-parts&quot;:[[2022,3]]},&quot;page&quot;:&quot;111914&quot;,&quot;volume&quot;:&quot;155&quot;,&quot;container-title-short&quot;:&quot;&quot;},&quot;isTemporary&quot;:false},{&quot;id&quot;:&quot;bfad4c86-fe7b-3a10-a9a5-f6378be76ff9&quot;,&quot;itemData&quot;:{&quot;type&quot;:&quot;article&quot;,&quot;id&quot;:&quot;bfad4c86-fe7b-3a10-a9a5-f6378be76ff9&quot;,&quot;title&quot;:&quot;Enhanced geothermal systems (EGS): A review&quot;,&quot;author&quot;:[{&quot;family&quot;:&quot;Olasolo&quot;,&quot;given&quot;:&quot;P.&quot;,&quot;parse-names&quot;:false,&quot;dropping-particle&quot;:&quot;&quot;,&quot;non-dropping-particle&quot;:&quot;&quot;},{&quot;family&quot;:&quot;Juárez&quot;,&quot;given&quot;:&quot;M. C.&quot;,&quot;parse-names&quot;:false,&quot;dropping-particle&quot;:&quot;&quot;,&quot;non-dropping-particle&quot;:&quot;&quot;},{&quot;family&quot;:&quot;Morales&quot;,&quot;given&quot;:&quot;M. P.&quot;,&quot;parse-names&quot;:false,&quot;dropping-particle&quot;:&quot;&quot;,&quot;non-dropping-particle&quot;:&quot;&quot;},{&quot;family&quot;:&quot;Damico&quot;,&quot;given&quot;:&quot;Sebastiano&quot;,&quot;parse-names&quot;:false,&quot;dropping-particle&quot;:&quot;&quot;,&quot;non-dropping-particle&quot;:&quot;&quot;},{&quot;family&quot;:&quot;Liarte&quot;,&quot;given&quot;:&quot;I. A.&quot;,&quot;parse-names&quot;:false,&quot;dropping-particle&quot;:&quot;&quot;,&quot;non-dropping-particle&quot;:&quot;&quot;}],&quot;container-title&quot;:&quot;Renewable and Sustainable Energy Reviews&quot;,&quot;DOI&quot;:&quot;10.1016/j.rser.2015.11.031&quot;,&quot;ISSN&quot;:&quot;18790690&quot;,&quot;issued&quot;:{&quot;date-parts&quot;:[[2016,4,1]]},&quot;page&quot;:&quot;133-144&quot;,&quot;abstract&quot;:&quot;Geothermal energy is a renewable energy source that can be found in abundance on our planet. Only a small fraction of it is currently converted to electrical power, though in recent years installed geothermal capacity has increased considerably all over the world. This review focuses on Enhanced Geothermal Systems (EGS), which represent a path for turning the enormous resources provided by geothermal energy into electricity for human consumption efficiently and on a large scale. The paper presents a general overview of this ever-expanding technology from its origins to the current state of the art. The Geodynamics plant in Habanero (Australia), which started up on 2 May 2013, is the first privately-run commercial EGS plant to produce electricity on a large scale. Thanks to the technological development of EGS in recent years, the future looks bright for such plants in the decades to come.&quot;,&quot;publisher&quot;:&quot;Elsevier Ltd&quot;,&quot;volume&quot;:&quot;56&quot;,&quot;container-title-short&quot;:&quot;&quot;},&quot;isTemporary&quot;:false}]},{&quot;citationID&quot;:&quot;MENDELEY_CITATION_bc5217b6-8fda-4457-afaf-c294f1e35705&quot;,&quot;properties&quot;:{&quot;noteIndex&quot;:0},&quot;isEdited&quot;:false,&quot;manualOverride&quot;:{&quot;isManuallyOverridden&quot;:false,&quot;citeprocText&quot;:&quot;[8], [9]&quot;,&quot;manualOverrideText&quot;:&quot;&quot;},&quot;citationTag&quot;:&quot;MENDELEY_CITATION_v3_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&quot;,&quot;citationItems&quot;:[{&quot;id&quot;:&quot;f55ca22f-4a31-3c5a-ab5e-59b36559f366&quot;,&quot;itemData&quot;:{&quot;type&quot;:&quot;report&quot;,&quot;id&quot;:&quot;f55ca22f-4a31-3c5a-ab5e-59b36559f366&quot;,&quot;title&quot;:&quot;Investigation on Social Acceptance of the Geothermal Energy Utilization in China&quot;,&quot;author&quot;:[{&quot;family&quot;:&quot;Liu&quot;,&quot;given&quot;:&quot;Hejuan&quot;,&quot;parse-names&quot;:false,&quot;dropping-particle&quot;:&quot;&quot;,&quot;non-dropping-particle&quot;:&quot;&quot;},{&quot;family&quot;:&quot;Wang&quot;,&quot;given&quot;:&quot;Hongwei&quot;,&quot;parse-names&quot;:false,&quot;dropping-particle&quot;:&quot;&quot;,&quot;non-dropping-particle&quot;:&quot;&quot;},{&quot;family&quot;:&quot;Gou&quot;,&quot;given&quot;:&quot;Yang&quot;,&quot;parse-names&quot;:false,&quot;dropping-particle&quot;:&quot;&quot;,&quot;non-dropping-particle&quot;:&quot;&quot;},{&quot;family&quot;:&quot;Li&quot;,&quot;given&quot;:&quot;Mengting&quot;,&quot;parse-names&quot;:false,&quot;dropping-particle&quot;:&quot;&quot;,&quot;non-dropping-particle&quot;:&quot;&quot;}],&quot;container-title&quot;:&quot;GRC Transactions&quot;,&quot;issued&quot;:{&quot;date-parts&quot;:[[2018]]},&quot;abstract&quot;:&quot;Social protests delayed or even cancelled the operation of many engineering projects including CO 2 sequestration projects, geothermal production etc. This makes it important to investigate the status of social acceptance before the implementation of a specific geothermal project. In China, general public's participation and concern for policy making played a less role in the past. However, with the development of people's conscience on a qualified living quality, general people's awareness towards the policy making on the production of subsurface energy increases greatly in recent years. Questionnaire investigation was carried out in this paper, demonstrating that the high educated people are concerned with the utilization of the renewable energy. However, the geothermal energy is less familiar by the general public compared with solar and wind energy in their daily life. Compared with the district space heating system, the ground source heat pump is very limited for the household heating method in winter. Market acceptance is high for the geothermal power and direct utilization (e.g. geothermal heating system and domestic hot water from geothermal source) for the consumers and government investors. The socio-political support by the high educated public on the production of geothermal energy is high. However, because there is no deep (e.g. several km) geothermal power project in China, it is difficult to know the attitude of the potential affected people when the reservoir stimulation technology (e.g. hydraulic fracturing) is used. Liu et al.&quot;,&quot;volume&quot;:&quot;42&quot;,&quot;container-title-short&quot;:&quot;&quot;},&quot;isTemporary&quot;:false},{&quot;id&quot;:&quot;8e456b55-042d-3c60-b898-1a2b43fe83c8&quot;,&quot;itemData&quot;:{&quot;type&quot;:&quot;article-journal&quot;,&quot;id&quot;:&quot;8e456b55-042d-3c60-b898-1a2b43fe83c8&quot;,&quot;title&quot;:&quot;Understanding social acceptance of geothermal energy: Case study for Araucanía region, Chile&quot;,&quot;author&quot;:[{&quot;family&quot;:&quot;Vargas Payera&quot;,&quot;given&quot;:&quot;Sofía&quot;,&quot;parse-names&quot;:false,&quot;dropping-particle&quot;:&quot;&quot;,&quot;non-dropping-particle&quot;:&quot;&quot;}],&quot;container-title&quot;:&quot;Geothermics&quot;,&quot;container-title-short&quot;:&quot;Geothermics&quot;,&quot;DOI&quot;:&quot;10.1016/j.geothermics.2017.10.014&quot;,&quot;ISSN&quot;:&quot;03756505&quot;,&quot;issued&quot;:{&quot;date-parts&quot;:[[2018,3,1]]},&quot;page&quot;:&quot;138-144&quot;,&quot;abstract&quot;:&quot;This research aims to explore public views and social attitudes toward the use of geothermal energy as a heating and electricity source in an area where the geothermal energy production technology has yet to be widely introduced. This case study focuses on the community that surrounds the Villarrica Volcano in the Araucania region of Chile. This area is considered to be one of the six high enthalpy geothermal zones in the Chilean Andes with the highest potential for geothermal energy production but actual production is nearly non-existent. Taking a risk communication approach, this research includes in-depth semi-structured interviews with local stakeholders. It suggests that there is a low level of understanding of the technology involved in geothermal energy production, and it highlights social barriers such as lack of trust, spiritual relationship to volcanoes, and uncertainty about environmental impact as factors that affect risk and public perception.&quot;,&quot;publisher&quot;:&quot;Elsevier Ltd&quot;,&quot;volume&quot;:&quot;72&quot;},&quot;isTemporary&quot;:false}]},{&quot;citationID&quot;:&quot;MENDELEY_CITATION_b7bec2be-bbbe-4b77-993a-6c184a114130&quot;,&quot;properties&quot;:{&quot;noteIndex&quot;:0},&quot;isEdited&quot;:false,&quot;manualOverride&quot;:{&quot;isManuallyOverridden&quot;:false,&quot;citeprocText&quot;:&quot;[10]&quot;,&quot;manualOverrideText&quot;:&quot;&quot;},&quot;citationTag&quot;:&quot;MENDELEY_CITATION_v3_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&quot;,&quot;citationItems&quot;:[{&quot;id&quot;:&quot;da29c135-c964-3e0b-aa3c-194eb883a5e0&quot;,&quot;itemData&quot;:{&quot;type&quot;:&quot;article&quot;,&quot;id&quot;:&quot;da29c135-c964-3e0b-aa3c-194eb883a5e0&quot;,&quot;title&quot;:&quot;\&quot;A circular by design environmentally friendly geothermal energy solution based on a horizontal closed loop”, Call Horizon-CL5-2021-D3-03, Project ID 101083558&quot;,&quot;groupId&quot;:&quot;6e35007b-bb8a-339c-815b-a7f6f0fd2bc2&quot;,&quot;author&quot;:[{&quot;family&quot;:&quot;HOCLOOP&quot;,&quot;given&quot;:&quot;&quot;,&quot;parse-names&quot;:false,&quot;dropping-particle&quot;:&quot;&quot;,&quot;non-dropping-particle&quot;:&quot;&quot;}],&quot;container-title-short&quot;:&quot;&quot;},&quot;isTemporary&quot;:false}]},{&quot;citationID&quot;:&quot;MENDELEY_CITATION_63767968-9438-4a50-986b-ca03466599bf&quot;,&quot;properties&quot;:{&quot;noteIndex&quot;:0},&quot;isEdited&quot;:false,&quot;manualOverride&quot;:{&quot;isManuallyOverridden&quot;:false,&quot;citeprocText&quot;:&quot;[11]–[13]&quot;,&quot;manualOverrideText&quot;:&quot;&quot;},&quot;citationTag&quot;:&quot;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&quot;,&quot;citationItems&quot;:[{&quot;id&quot;:&quot;0bc22b5f-fa54-3b52-aded-5be04477bd15&quot;,&quot;itemData&quot;:{&quot;type&quot;:&quot;article-journal&quot;,&quot;id&quot;:&quot;0bc22b5f-fa54-3b52-aded-5be04477bd15&quot;,&quot;title&quot;:&quot;The influence of complicated fluid-rock interactions on the geothermal exploitation in the CO2 plume geothermal system&quot;,&quot;groupId&quot;:&quot;6e35007b-bb8a-339c-815b-a7f6f0fd2bc2&quot;,&quot;author&quot;:[{&quot;family&quot;:&quot;Cui&quot;,&quot;given&quot;:&quot;Guodong&quot;,&quot;parse-names&quot;:false,&quot;dropping-particle&quot;:&quot;&quot;,&quot;non-dropping-particle&quot;:&quot;&quot;},{&quot;family&quot;:&quot;Ren&quot;,&quot;given&quot;:&quot;Shaoran&quot;,&quot;parse-names&quot;:false,&quot;dropping-particle&quot;:&quot;&quot;,&quot;non-dropping-particle&quot;:&quot;&quot;},{&quot;family&quot;:&quot;Rui&quot;,&quot;given&quot;:&quot;Zhenhua&quot;,&quot;parse-names&quot;:false,&quot;dropping-particle&quot;:&quot;&quot;,&quot;non-dropping-particle&quot;:&quot;&quot;},{&quot;family&quot;:&quot;Ezekiel&quot;,&quot;given&quot;:&quot;Justin&quot;,&quot;parse-names&quot;:false,&quot;dropping-particle&quot;:&quot;&quot;,&quot;non-dropping-particle&quot;:&quot;&quot;},{&quot;family&quot;:&quot;Zhang&quot;,&quot;given&quot;:&quot;Liang&quot;,&quot;parse-names&quot;:false,&quot;dropping-particle&quot;:&quot;&quot;,&quot;non-dropping-particle&quot;:&quot;&quot;},{&quot;family&quot;:&quot;Wang&quot;,&quot;given&quot;:&quot;Hongsheng&quot;,&quot;parse-names&quot;:false,&quot;dropping-particle&quot;:&quot;&quot;,&quot;non-dropping-particle&quot;:&quot;&quot;}],&quot;container-title&quot;:&quot;Applied Energy&quot;,&quot;DOI&quot;:&quot;10.1016/j.apenergy.2017.10.114&quot;,&quot;ISSN&quot;:&quot;03062619&quot;,&quot;issued&quot;:{&quot;date-parts&quot;:[[2018,10]]},&quot;page&quot;:&quot;49-63&quot;,&quot;volume&quot;:&quot;227&quot;,&quot;container-title-short&quot;:&quot;Appl Energy&quot;},&quot;isTemporary&quot;:false},{&quot;id&quot;:&quot;f8c96870-b40b-3507-8925-f812619b9cd6&quot;,&quot;itemData&quot;:{&quot;type&quot;:&quot;article-journal&quot;,&quot;id&quot;:&quot;f8c96870-b40b-3507-8925-f812619b9cd6&quot;,&quot;title&quot;:&quot;Enhanced geothermal systems (EGS) using CO2 as working fluid-A novel approach for generating renewable energy with simultaneous sequestration of carbon&quot;,&quot;groupId&quot;:&quot;6e35007b-bb8a-339c-815b-a7f6f0fd2bc2&quot;,&quot;author&quot;:[{&quot;family&quot;:&quot;Pruess&quot;,&quot;given&quot;:&quot;Karsten&quot;,&quot;parse-names&quot;:false,&quot;dropping-particle&quot;:&quot;&quot;,&quot;non-dropping-particle&quot;:&quot;&quot;}],&quot;container-title&quot;:&quot;Geothermics&quot;,&quot;DOI&quot;:&quot;10.1016/j.geothermics.2006.08.002&quot;,&quot;ISSN&quot;:&quot;03756505&quot;,&quot;issued&quot;:{&quot;date-parts&quot;:[[2006,8]]},&quot;page&quot;:&quot;351-367&quot;,&quot;abstract&quot;:&quot;Responding to the need to reduce atmospheric emissions of carbon dioxide, Brown [Brown, D., 2000. A Hot Dry Rock geothermal energy concept utilizing supercritical CO2 instead of water. In: Proceedings of the Twenty-Fifth Workshop on Geothermal Reservoir Engineering, Stanford University, pp. 233-238] proposed a novel enhanced geothermal systems (EGS) concept that would use carbon dioxide (CO2) instead of water as heat transmission fluid, and would achieve geologic sequestration of CO2 as an ancillary benefit. Following up on his suggestion, we have evaluated thermophysical properties and performed numerical simulations to explore the fluid dynamics and heat transfer issues in an engineered geothermal reservoir that would be operated with CO2. We find that CO2 is superior to water in its ability to mine heat from hot fractured rock. Carbon dioxide also offers certain advantages with respect to wellbore hydraulics, in that its larger compressibility and expansivity as compared to water would increase buoyancy forces and would reduce the parasitic power consumption of the fluid circulation system. While the thermal and hydraulic aspects of a CO2-EGS system look promising, major uncertainties remain with regard to chemical interactions between fluids and rocks. An EGS system running on CO2 has sufficiently attractive features to warrant further investigation.&quot;,&quot;issue&quot;:&quot;4&quot;,&quot;volume&quot;:&quot;35&quot;,&quot;container-title-short&quot;:&quot;Geothermics&quot;},&quot;isTemporary&quot;:false},{&quot;id&quot;:&quot;b02dff50-c6f5-3e7d-809a-60c657654ec9&quot;,&quot;itemData&quot;:{&quot;type&quot;:&quot;article-journal&quot;,&quot;id&quot;:&quot;b02dff50-c6f5-3e7d-809a-60c657654ec9&quot;,&quot;title&quot;:&quot;A Hot Dry Rock Geothermal Energy Concept Utilizing Supercritical Co2 Instead of Water&quot;,&quot;groupId&quot;:&quot;6e35007b-bb8a-339c-815b-a7f6f0fd2bc2&quot;,&quot;author&quot;:[{&quot;family&quot;:&quot;Brown&quot;,&quot;given&quot;:&quot;D&quot;,&quot;parse-names&quot;:false,&quot;dropping-particle&quot;:&quot;&quot;,&quot;non-dropping-particle&quot;:&quot;&quot;}],&quot;container-title&quot;:&quot;Twenty-Fifth Workshop on Geothermal Resevoir Engineering&quot;,&quot;ISSN&quot;:&quot;2195-9706&quot;,&quot;issued&quot;:{&quot;date-parts&quot;:[[2000]]},&quot;abstract&quot;:&quot;A novel renewable energy concept -- heat mining using supercritical CO2 (SCCO2) for both reservoir creation and heat extraction -- is here proposed. This concept builds on the earlier, very extensive Hot Dry Rock (HDR) research and development effort conducted by Los Alamos National Laboratory at Fenton Hill, NM. This previous field testing very convincingly demonstrated the viability of the HDR concept based on the results obtained from the production testing of two separate confined reservoirs for almost a year each. However, using SCCO2 instead of water in a closed- loop HDR system offers three significant advantages over the original Los Alamos concept: 1. The very significant wellbore density difference between the cold SCCO2 in the injection well (about 0.96 g/cc) and the hot SCCO2 in the production wells (about 0.39 g/cc) would provide a very large buoyant drive (i.e., thermal siphoning), markedly reducing the circulating pumping power requirements over those of a comparable water-based HDR system. 2. The inability of SCCO2 to dissolve and transport mineral species from the geothermal reservoir to the surface would eliminate scaling in the surface piping, heat exchangers, and other surface equipment. 3. HDR reservoirs at temperatures in excess of 374°C (the critical temperature for water) could be developed without the problems associated with silica dissolution in water-based systems, potentially providing increased thermodynamic efficiency. This new HDR concept would employ a binary-cycle power plant with heat exchange from the hot SCCO2 to a secondary working fluid for use in a Rankine (vapor) cycle. Thermodynamic and systems analyses show that SCCO2, because of its unique properties, is nearly as good as water when used for heat mining from a confined HDR reservoir. The mass heat capacity of SCCO2, for the heat-transfer environment of the binary power plant, is two-fifths that of water. On the other hand, for equivalent reservoir operating conditions of surface injection pressure, reservoir flow impedance, and reservoir production pressure, the ratio of fluid density to viscosity – a measure of the reservoir flow potential -- is 1.5 times greater for SCCO2 than for water, primarily due to the viscosity of SCCO2 which is 40% that of water. Therefore, the rate of geothermal energy production using SCCO2 would be about 60% that of water. However, on a net power production basis, when pumping power requirements are considered, the power production from an SCCO2– HDR system wound almost equal that of a water-based HDR system. The commercial development of this new heat-mining concept, given the ubiquitous worldwide distribution of the HDR geothermal resource, could be a significant contributor to solving two of the most pressing problems for this new century: • The increasing need for indigenous supplies of clean energy, particularly for many of the emerging nations of Africa, Asia, and those bordering the Pacific Rim. • Global warming resulting from ever increasing amounts of atmospheric CO2 derived from the combustion of fossil fuels. For the later problem, an SCCO2-based HDR power plant would provide an important ancillary benefit: a means of sequestering significant amounts of CO2 deep in the earth, when SCCO2 is used for both the fracturing fluid and the heat transport fluid for deep- earth heat-mining systems. Obviously, replacing fossil fuel combustion with heat derived from HDR geothermal resources would have a greater long-term mitigating effect on global warming than CO2 sequestration alone. To put this statement in perspective: Such an HDR power plant would have the capability of continuously sequestering, by diffusion into the rock mass surrounding the HDR reservoir, about as much CO2 as that produced by a typical coal- fired power plant, each on a per MW-electric generation basis [24 tons of CO2 per day per MW(e)]&quot;,&quot;container-title-short&quot;:&quot;&quot;},&quot;isTemporary&quot;:false}]},{&quot;citationID&quot;:&quot;MENDELEY_CITATION_849fc209-ce9d-4a4f-931a-a5d7118f9af6&quot;,&quot;properties&quot;:{&quot;noteIndex&quot;:0},&quot;isEdited&quot;:false,&quot;manualOverride&quot;:{&quot;isManuallyOverridden&quot;:false,&quot;citeprocText&quot;:&quot;[13]&quot;,&quot;manualOverrideText&quot;:&quot;&quot;},&quot;citationTag&quot;:&quot;MENDELEY_CITATION_v3_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&quot;,&quot;citationItems&quot;:[{&quot;id&quot;:&quot;b02dff50-c6f5-3e7d-809a-60c657654ec9&quot;,&quot;itemData&quot;:{&quot;type&quot;:&quot;article-journal&quot;,&quot;id&quot;:&quot;b02dff50-c6f5-3e7d-809a-60c657654ec9&quot;,&quot;title&quot;:&quot;A Hot Dry Rock Geothermal Energy Concept Utilizing Supercritical Co2 Instead of Water&quot;,&quot;groupId&quot;:&quot;6e35007b-bb8a-339c-815b-a7f6f0fd2bc2&quot;,&quot;author&quot;:[{&quot;family&quot;:&quot;Brown&quot;,&quot;given&quot;:&quot;D&quot;,&quot;parse-names&quot;:false,&quot;dropping-particle&quot;:&quot;&quot;,&quot;non-dropping-particle&quot;:&quot;&quot;}],&quot;container-title&quot;:&quot;Twenty-Fifth Workshop on Geothermal Resevoir Engineering&quot;,&quot;ISSN&quot;:&quot;2195-9706&quot;,&quot;issued&quot;:{&quot;date-parts&quot;:[[2000]]},&quot;abstract&quot;:&quot;A novel renewable energy concept -- heat mining using supercritical CO2 (SCCO2) for both reservoir creation and heat extraction -- is here proposed. This concept builds on the earlier, very extensive Hot Dry Rock (HDR) research and development effort conducted by Los Alamos National Laboratory at Fenton Hill, NM. This previous field testing very convincingly demonstrated the viability of the HDR concept based on the results obtained from the production testing of two separate confined reservoirs for almost a year each. However, using SCCO2 instead of water in a closed- loop HDR system offers three significant advantages over the original Los Alamos concept: 1. The very significant wellbore density difference between the cold SCCO2 in the injection well (about 0.96 g/cc) and the hot SCCO2 in the production wells (about 0.39 g/cc) would provide a very large buoyant drive (i.e., thermal siphoning), markedly reducing the circulating pumping power requirements over those of a comparable water-based HDR system. 2. The inability of SCCO2 to dissolve and transport mineral species from the geothermal reservoir to the surface would eliminate scaling in the surface piping, heat exchangers, and other surface equipment. 3. HDR reservoirs at temperatures in excess of 374°C (the critical temperature for water) could be developed without the problems associated with silica dissolution in water-based systems, potentially providing increased thermodynamic efficiency. This new HDR concept would employ a binary-cycle power plant with heat exchange from the hot SCCO2 to a secondary working fluid for use in a Rankine (vapor) cycle. Thermodynamic and systems analyses show that SCCO2, because of its unique properties, is nearly as good as water when used for heat mining from a confined HDR reservoir. The mass heat capacity of SCCO2, for the heat-transfer environment of the binary power plant, is two-fifths that of water. On the other hand, for equivalent reservoir operating conditions of surface injection pressure, reservoir flow impedance, and reservoir production pressure, the ratio of fluid density to viscosity – a measure of the reservoir flow potential -- is 1.5 times greater for SCCO2 than for water, primarily due to the viscosity of SCCO2 which is 40% that of water. Therefore, the rate of geothermal energy production using SCCO2 would be about 60% that of water. However, on a net power production basis, when pumping power requirements are considered, the power production from an SCCO2– HDR system wound almost equal that of a water-based HDR system. The commercial development of this new heat-mining concept, given the ubiquitous worldwide distribution of the HDR geothermal resource, could be a significant contributor to solving two of the most pressing problems for this new century: • The increasing need for indigenous supplies of clean energy, particularly for many of the emerging nations of Africa, Asia, and those bordering the Pacific Rim. • Global warming resulting from ever increasing amounts of atmospheric CO2 derived from the combustion of fossil fuels. For the later problem, an SCCO2-based HDR power plant would provide an important ancillary benefit: a means of sequestering significant amounts of CO2 deep in the earth, when SCCO2 is used for both the fracturing fluid and the heat transport fluid for deep- earth heat-mining systems. Obviously, replacing fossil fuel combustion with heat derived from HDR geothermal resources would have a greater long-term mitigating effect on global warming than CO2 sequestration alone. To put this statement in perspective: Such an HDR power plant would have the capability of continuously sequestering, by diffusion into the rock mass surrounding the HDR reservoir, about as much CO2 as that produced by a typical coal- fired power plant, each on a per MW-electric generation basis [24 tons of CO2 per day per MW(e)]&quot;,&quot;container-title-short&quot;:&quot;&quot;},&quot;isTemporary&quot;:false}]},{&quot;citationID&quot;:&quot;MENDELEY_CITATION_7617dd12-24ca-4de4-9f08-780f8d666d96&quot;,&quot;properties&quot;:{&quot;noteIndex&quot;:0},&quot;isEdited&quot;:false,&quot;manualOverride&quot;:{&quot;isManuallyOverridden&quot;:false,&quot;citeprocText&quot;:&quot;[12]&quot;,&quot;manualOverrideText&quot;:&quot;&quot;},&quot;citationTag&quot;:&quot;MENDELEY_CITATION_v3_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&quot;,&quot;citationItems&quot;:[{&quot;id&quot;:&quot;f8c96870-b40b-3507-8925-f812619b9cd6&quot;,&quot;itemData&quot;:{&quot;type&quot;:&quot;article-journal&quot;,&quot;id&quot;:&quot;f8c96870-b40b-3507-8925-f812619b9cd6&quot;,&quot;title&quot;:&quot;Enhanced geothermal systems (EGS) using CO2 as working fluid-A novel approach for generating renewable energy with simultaneous sequestration of carbon&quot;,&quot;groupId&quot;:&quot;6e35007b-bb8a-339c-815b-a7f6f0fd2bc2&quot;,&quot;author&quot;:[{&quot;family&quot;:&quot;Pruess&quot;,&quot;given&quot;:&quot;Karsten&quot;,&quot;parse-names&quot;:false,&quot;dropping-particle&quot;:&quot;&quot;,&quot;non-dropping-particle&quot;:&quot;&quot;}],&quot;container-title&quot;:&quot;Geothermics&quot;,&quot;DOI&quot;:&quot;10.1016/j.geothermics.2006.08.002&quot;,&quot;ISSN&quot;:&quot;03756505&quot;,&quot;issued&quot;:{&quot;date-parts&quot;:[[2006,8]]},&quot;page&quot;:&quot;351-367&quot;,&quot;abstract&quot;:&quot;Responding to the need to reduce atmospheric emissions of carbon dioxide, Brown [Brown, D., 2000. A Hot Dry Rock geothermal energy concept utilizing supercritical CO2 instead of water. In: Proceedings of the Twenty-Fifth Workshop on Geothermal Reservoir Engineering, Stanford University, pp. 233-238] proposed a novel enhanced geothermal systems (EGS) concept that would use carbon dioxide (CO2) instead of water as heat transmission fluid, and would achieve geologic sequestration of CO2 as an ancillary benefit. Following up on his suggestion, we have evaluated thermophysical properties and performed numerical simulations to explore the fluid dynamics and heat transfer issues in an engineered geothermal reservoir that would be operated with CO2. We find that CO2 is superior to water in its ability to mine heat from hot fractured rock. Carbon dioxide also offers certain advantages with respect to wellbore hydraulics, in that its larger compressibility and expansivity as compared to water would increase buoyancy forces and would reduce the parasitic power consumption of the fluid circulation system. While the thermal and hydraulic aspects of a CO2-EGS system look promising, major uncertainties remain with regard to chemical interactions between fluids and rocks. An EGS system running on CO2 has sufficiently attractive features to warrant further investigation.&quot;,&quot;issue&quot;:&quot;4&quot;,&quot;volume&quot;:&quot;35&quot;,&quot;container-title-short&quot;:&quot;Geothermics&quot;},&quot;isTemporary&quot;:false}]},{&quot;citationID&quot;:&quot;MENDELEY_CITATION_a3ad1bc6-7f58-400e-bd6f-94c5c62c7a22&quot;,&quot;properties&quot;:{&quot;noteIndex&quot;:0},&quot;isEdited&quot;:false,&quot;manualOverride&quot;:{&quot;isManuallyOverridden&quot;:false,&quot;citeprocText&quot;:&quot;[14]&quot;,&quot;manualOverrideText&quot;:&quot;&quot;},&quot;citationTag&quot;:&quot;MENDELEY_CITATION_v3_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&quot;,&quot;citationItems&quot;:[{&quot;id&quot;:&quot;6990c6ea-cbab-3bcd-94af-f49479ac09ab&quot;,&quot;itemData&quot;:{&quot;type&quot;:&quot;article-journal&quot;,&quot;id&quot;:&quot;6990c6ea-cbab-3bcd-94af-f49479ac09ab&quot;,&quot;title&quot;:&quot;Geothermal energy development by circulating CO2 in a U-shaped closed loop geothermal system&quot;,&quot;groupId&quot;:&quot;6e35007b-bb8a-339c-815b-a7f6f0fd2bc2&quot;,&quot;author&quot;:[{&quot;family&quot;:&quot;Sun&quot;,&quot;given&quot;:&quot;Fengrui&quot;,&quot;parse-names&quot;:false,&quot;dropping-particle&quot;:&quot;&quot;,&quot;non-dropping-particle&quot;:&quot;&quot;},{&quot;family&quot;:&quot;Yao&quot;,&quot;given&quot;:&quot;Yuedong&quot;,&quot;parse-names&quot;:false,&quot;dropping-particle&quot;:&quot;&quot;,&quot;non-dropping-particle&quot;:&quot;&quot;},{&quot;family&quot;:&quot;Li&quot;,&quot;given&quot;:&quot;Guozhen&quot;,&quot;parse-names&quot;:false,&quot;dropping-particle&quot;:&quot;&quot;,&quot;non-dropping-particle&quot;:&quot;&quot;},{&quot;family&quot;:&quot;Li&quot;,&quot;given&quot;:&quot;Xiangfang&quot;,&quot;parse-names&quot;:false,&quot;dropping-particle&quot;:&quot;&quot;,&quot;non-dropping-particle&quot;:&quot;&quot;}],&quot;container-title&quot;:&quot;Energy Conversion and Management&quot;,&quot;DOI&quot;:&quot;10.1016/j.enconman.2018.08.094&quot;,&quot;ISSN&quot;:&quot;01968904&quot;,&quot;issued&quot;:{&quot;date-parts&quot;:[[2018,10,15]]},&quot;page&quot;:&quot;971-982&quot;,&quot;abstract&quot;:&quot;At present, geothermal energy is a promising research area but with a series of unknowns waited to be explored. Recently, the U-shaped closed loop geothermal extraction system was proposed to improve the geothermal recovery performance. However, there is a lack of mathematical model to simulate the circulating process of CO2 in the wellbore. In this paper, a model is developed for simulating CO2 flow in the descending, horizontal and ascending sections of the geothermal well. Besides, in order to properly evaluate the geothermal recovery performance, two new concepts of critical position and effective distance are proposed. Simulation results show that: (a) There exists a critical position in the ascending wellbore where the working fluid temperature is equal to the formation temperature. (b) The effect of mass flow rate on pressure drop becomes more obvious when the gravity is neglected, especially under the condition that the mass flow is at a higher value. (c) The rapid increase of working fluid temperature does not mean that the geothermal recovery performance is better. At this time, the effective distance should be adopted as an additional reference.&quot;,&quot;publisher&quot;:&quot;Elsevier Ltd&quot;,&quot;volume&quot;:&quot;174&quot;,&quot;container-title-short&quot;:&quot;Energy Convers Manag&quot;},&quot;isTemporary&quot;:false}]},{&quot;citationID&quot;:&quot;MENDELEY_CITATION_00c32c8e-5325-414e-9f60-e4aeec793aca&quot;,&quot;properties&quot;:{&quot;noteIndex&quot;:0},&quot;isEdited&quot;:false,&quot;manualOverride&quot;:{&quot;isManuallyOverridden&quot;:false,&quot;citeprocText&quot;:&quot;[15], [16]&quot;,&quot;manualOverrideText&quot;:&quot;&quot;},&quot;citationTag&quot;:&quot;MENDELEY_CITATION_v3_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&quot;,&quot;citationItems&quot;:[{&quot;id&quot;:&quot;3b405641-eee3-31e4-b082-a5405e79bda6&quot;,&quot;itemData&quot;:{&quot;type&quot;:&quot;article-journal&quot;,&quot;id&quot;:&quot;3b405641-eee3-31e4-b082-a5405e79bda6&quot;,&quot;title&quot;:&quot;Thermodynamic comparison of direct supercritical CO2 and indirect brine-ORC concepts for geothermal combined heat and power generation&quot;,&quot;groupId&quot;:&quot;6e35007b-bb8a-339c-815b-a7f6f0fd2bc2&quot;,&quot;author&quot;:[{&quot;family&quot;:&quot;Schifflechner&quot;,&quot;given&quot;:&quot;Christopher&quot;,&quot;parse-names&quot;:false,&quot;dropping-particle&quot;:&quot;&quot;,&quot;non-dropping-particle&quot;:&quot;&quot;},{&quot;family&quot;:&quot;Dawo&quot;,&quot;given&quot;:&quot;Fabian&quot;,&quot;parse-names&quot;:false,&quot;dropping-particle&quot;:&quot;&quot;,&quot;non-dropping-particle&quot;:&quot;&quot;},{&quot;family&quot;:&quot;Eyerer&quot;,&quot;given&quot;:&quot;Sebastian&quot;,&quot;parse-names&quot;:false,&quot;dropping-particle&quot;:&quot;&quot;,&quot;non-dropping-particle&quot;:&quot;&quot;},{&quot;family&quot;:&quot;Wieland&quot;,&quot;given&quot;:&quot;Christoph&quot;,&quot;parse-names&quot;:false,&quot;dropping-particle&quot;:&quot;&quot;,&quot;non-dropping-particle&quot;:&quot;&quot;},{&quot;family&quot;:&quot;Spliethoff&quot;,&quot;given&quot;:&quot;Hartmut&quot;,&quot;parse-names&quot;:false,&quot;dropping-particle&quot;:&quot;&quot;,&quot;non-dropping-particle&quot;:&quot;&quot;}],&quot;container-title&quot;:&quot;Renewable Energy&quot;,&quot;DOI&quot;:&quot;10.1016/j.renene.2020.07.044&quot;,&quot;ISSN&quot;:&quot;18790682&quot;,&quot;issued&quot;:{&quot;date-parts&quot;:[[2020]]},&quot;page&quot;:&quot;1292-1302&quot;,&quot;abstract&quot;:&quot;Petrothermal reservoirs contain a tremendous technical potential without major regional restrictions. The application of supercritical CO2 (sCO2) as a heat carrier might be a promising alternative to the commonly discussed usage of water. This study evaluates both heat carriers for a CHP application. A novel CHP plant layout for a thermosiphon with direct utilization of sCO2 for power generation and a pumped brine system with a parallel CHP plant and power generation by an Organic Rankine Cycle (ORC) are compared for a defined mass flow rate of 225 kg/s and reservoir conditions of 180 °C and 49 MPa. For the ORC with R245fa the annual amount of net electricity is 3% higher than for the ORC with R1233zd(E) and 8% higher than for the sCO2 case. The net power of the sCO2 plant displays a significantly higher sensitivity to changes of the heat demand compared to the brine-ORC system. While the average exergetic efficiency for the brine concept is 40.9% for R245fa and 40.0% for R1233zd(E), respectively, the sCO2 concept reaches an average efficiency of 72.6%. Finally, two different operation strategies for the sCO2 CHP plant are investigated against the background of potential turbine part-load models.&quot;,&quot;volume&quot;:&quot;161&quot;,&quot;container-title-short&quot;:&quot;Renew Energy&quot;},&quot;isTemporary&quot;:false},{&quot;id&quot;:&quot;25c339ab-358a-38be-966c-2054bcb0a19c&quot;,&quot;itemData&quot;:{&quot;type&quot;:&quot;article-journal&quot;,&quot;id&quot;:&quot;25c339ab-358a-38be-966c-2054bcb0a19c&quot;,&quot;title&quot;:&quot;Techno-Economic Assessment of the Supercritical Carbon Dioxide Enhanced Geothermal Systems&quot;,&quot;groupId&quot;:&quot;6e35007b-bb8a-339c-815b-a7f6f0fd2bc2&quot;,&quot;author&quot;:[{&quot;family&quot;:&quot;Tagliaferri&quot;,&quot;given&quot;:&quot;Mauro&quot;,&quot;parse-names&quot;:false,&quot;dropping-particle&quot;:&quot;&quot;,&quot;non-dropping-particle&quot;:&quot;&quot;},{&quot;family&quot;:&quot;Gładysz&quot;,&quot;given&quot;:&quot;Paweł&quot;,&quot;parse-names&quot;:false,&quot;dropping-particle&quot;:&quot;&quot;,&quot;non-dropping-particle&quot;:&quot;&quot;},{&quot;family&quot;:&quot;Ungar&quot;,&quot;given&quot;:&quot;Pietro&quot;,&quot;parse-names&quot;:false,&quot;dropping-particle&quot;:&quot;&quot;,&quot;non-dropping-particle&quot;:&quot;&quot;},{&quot;family&quot;:&quot;Strojny&quot;,&quot;given&quot;:&quot;Magdalena&quot;,&quot;parse-names&quot;:false,&quot;dropping-particle&quot;:&quot;&quot;,&quot;non-dropping-particle&quot;:&quot;&quot;},{&quot;family&quot;:&quot;Talluri&quot;,&quot;given&quot;:&quot;Lorenzo&quot;,&quot;parse-names&quot;:false,&quot;dropping-particle&quot;:&quot;&quot;,&quot;non-dropping-particle&quot;:&quot;&quot;},{&quot;family&quot;:&quot;Fiaschi&quot;,&quot;given&quot;:&quot;Daniele&quot;,&quot;parse-names&quot;:false,&quot;dropping-particle&quot;:&quot;&quot;,&quot;non-dropping-particle&quot;:&quot;&quot;},{&quot;family&quot;:&quot;Manfrida&quot;,&quot;given&quot;:&quot;Giampaolo&quot;,&quot;parse-names&quot;:false,&quot;dropping-particle&quot;:&quot;&quot;,&quot;non-dropping-particle&quot;:&quot;&quot;},{&quot;family&quot;:&quot;Andresen&quot;,&quot;given&quot;:&quot;Trond&quot;,&quot;parse-names&quot;:false,&quot;dropping-particle&quot;:&quot;&quot;,&quot;non-dropping-particle&quot;:&quot;&quot;},{&quot;family&quot;:&quot;Sowiżdżał&quot;,&quot;given&quot;:&quot;Anna&quot;,&quot;parse-names&quot;:false,&quot;dropping-particle&quot;:&quot;&quot;,&quot;non-dropping-particle&quot;:&quot;&quot;}],&quot;container-title&quot;:&quot;Sustainability&quot;,&quot;DOI&quot;:&quot;10.3390/su142416580&quot;,&quot;ISSN&quot;:&quot;2071-1050&quot;,&quot;issued&quot;:{&quot;date-parts&quot;:[[2022,12,10]]},&quot;page&quot;:&quot;16580&quot;,&quot;abstract&quot;:&quot;&lt;p&gt;Enhanced geothermal systems distinguish themselves among other technologies that utilize renewable energy sources by their possibility of the partial sequestration of carbon dioxide (CO2). Thus, CO2 in its supercritical form in such units may be considered as better working fluid for heat transfer than conventionally used water. The main goal of the study was to perform the techno-economic analysis of different configurations of supercritical carbon dioxide-enhanced geothermal systems (sCO2-EGSs). The energy performance as well as economic evaluation including heat and power generation, capital and operational expenditures, and levelized cost of electricity and heat were investigated based on the results of mathematical modeling and process simulations. The results indicated that sCO2 mass flow rates and injection temperature have a significant impact on energetic results and also cost estimation. In relation to financial assessment, the highest levelized cost of electricity was obtained for the indirect sCO2 cycle (219.5 EUR/MWh) mainly due to the lower electricity production (in comparison with systems using Organic Rankine Cycle) and high investment costs. Both energy and economic assessments in this study provide a systematic approach to compare the sCO2-EGS variants.&lt;/p&gt;&quot;,&quot;issue&quot;:&quot;24&quot;,&quot;volume&quot;:&quot;14&quot;,&quot;container-title-short&quot;:&quot;Sustainability&quot;},&quot;isTemporary&quot;:false}]},{&quot;citationID&quot;:&quot;MENDELEY_CITATION_cd599935-e105-4e7a-b0bc-f2821e89f491&quot;,&quot;properties&quot;:{&quot;noteIndex&quot;:0},&quot;isEdited&quot;:false,&quot;manualOverride&quot;:{&quot;isManuallyOverridden&quot;:false,&quot;citeprocText&quot;:&quot;[5]&quot;,&quot;manualOverrideText&quot;:&quot;&quot;},&quot;citationTag&quot;:&quot;MENDELEY_CITATION_v3_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&quot;,&quot;citationItems&quot;:[{&quot;id&quot;:&quot;689b8d28-d202-3998-ba32-06419babdce2&quot;,&quot;itemData&quot;:{&quot;type&quot;:&quot;article-journal&quot;,&quot;id&quot;:&quot;689b8d28-d202-3998-ba32-06419babdce2&quot;,&quot;title&quot;:&quot;Analysis of technologies and potentials for heat pump-based process heat supply above 150 °C&quot;,&quot;groupId&quot;:&quot;6e35007b-bb8a-339c-815b-a7f6f0fd2bc2&quot;,&quot;author&quot;:[{&quot;family&quot;:&quot;Zühlsdorf&quot;,&quot;given&quot;:&quot;B.&quot;,&quot;parse-names&quot;:false,&quot;dropping-particle&quot;:&quot;&quot;,&quot;non-dropping-particle&quot;:&quot;&quot;},{&quot;family&quot;:&quot;Bühler&quot;,&quot;given&quot;:&quot;F.&quot;,&quot;parse-names&quot;:false,&quot;dropping-particle&quot;:&quot;&quot;,&quot;non-dropping-particle&quot;:&quot;&quot;},{&quot;family&quot;:&quot;Bantle&quot;,&quot;given&quot;:&quot;M.&quot;,&quot;parse-names&quot;:false,&quot;dropping-particle&quot;:&quot;&quot;,&quot;non-dropping-particle&quot;:&quot;&quot;},{&quot;family&quot;:&quot;Elmegaard&quot;,&quot;given&quot;:&quot;B.&quot;,&quot;parse-names&quot;:false,&quot;dropping-particle&quot;:&quot;&quot;,&quot;non-dropping-particle&quot;:&quot;&quot;}],&quot;container-title&quot;:&quot;Energy Conversion and Management: X&quot;,&quot;DOI&quot;:&quot;10.1016/j.ecmx.2019.100011&quot;,&quot;ISSN&quot;:&quot;25901745&quot;,&quot;issued&quot;:{&quot;date-parts&quot;:[[2019,4]]},&quot;page&quot;:&quot;100011&quot;,&quot;volume&quot;:&quot;2&quot;,&quot;container-title-short&quot;:&quot;&quot;},&quot;isTemporary&quot;:false}]},{&quot;citationID&quot;:&quot;MENDELEY_CITATION_28f8cb23-596b-4a4e-8c23-76aaf215036d&quot;,&quot;properties&quot;:{&quot;noteIndex&quot;:0},&quot;isEdited&quot;:false,&quot;manualOverride&quot;:{&quot;isManuallyOverridden&quot;:false,&quot;citeprocText&quot;:&quot;[17]&quot;,&quot;manualOverrideText&quot;:&quot;&quot;},&quot;citationTag&quot;:&quot;MENDELEY_CITATION_v3_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&quot;,&quot;citationItems&quot;:[{&quot;id&quot;:&quot;99f8dd85-bfac-3393-8f37-1e58322e263a&quot;,&quot;itemData&quot;:{&quot;type&quot;:&quot;article&quot;,&quot;id&quot;:&quot;99f8dd85-bfac-3393-8f37-1e58322e263a&quot;,&quot;title&quot;:&quot;NIST Standard Reference Database 23: Reference Fluid Thermodynamic and Transport Properties-REFPROP, Version 10.0, National Institute of Standards and Technology&quot;,&quot;groupId&quot;:&quot;6e35007b-bb8a-339c-815b-a7f6f0fd2bc2&quot;,&quot;author&quot;:[{&quot;family&quot;:&quot;Lemmon&quot;,&quot;given&quot;:&quot;E. W.&quot;,&quot;parse-names&quot;:false,&quot;dropping-particle&quot;:&quot;&quot;,&quot;non-dropping-particle&quot;:&quot;&quot;},{&quot;family&quot;:&quot;Bell&quot;,&quot;given&quot;:&quot;Ian H.&quot;,&quot;parse-names&quot;:false,&quot;dropping-particle&quot;:&quot;&quot;,&quot;non-dropping-particle&quot;:&quot;&quot;},{&quot;family&quot;:&quot;Huber&quot;,&quot;given&quot;:&quot;M. L.&quot;,&quot;parse-names&quot;:false,&quot;dropping-particle&quot;:&quot;&quot;,&quot;non-dropping-particle&quot;:&quot;&quot;},{&quot;family&quot;:&quot;McLinden&quot;,&quot;given&quot;:&quot;M. O.&quot;,&quot;parse-names&quot;:false,&quot;dropping-particle&quot;:&quot;&quot;,&quot;non-dropping-particle&quot;:&quot;&quot;}],&quot;accessed&quot;:{&quot;date-parts&quot;:[[2022,7,26]]},&quot;DOI&quot;:&quot;https://doi.org/10.18434/T4/1502528&quot;,&quot;URL&quot;:&quot;https://www.nist.gov/srd/refprop&quot;,&quot;issued&quot;:{&quot;date-parts&quot;:[[2018]]},&quot;container-title-short&quot;:&quot;&quot;},&quot;isTemporary&quot;:false}]},{&quot;citationID&quot;:&quot;MENDELEY_CITATION_f0e2e85c-249c-4227-8ea2-09a335acd355&quot;,&quot;properties&quot;:{&quot;noteIndex&quot;:0},&quot;isEdited&quot;:false,&quot;manualOverride&quot;:{&quot;isManuallyOverridden&quot;:false,&quot;citeprocText&quot;:&quot;[12]&quot;,&quot;manualOverrideText&quot;:&quot;&quot;},&quot;citationTag&quot;:&quot;MENDELEY_CITATION_v3_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&quot;,&quot;citationItems&quot;:[{&quot;id&quot;:&quot;f8c96870-b40b-3507-8925-f812619b9cd6&quot;,&quot;itemData&quot;:{&quot;type&quot;:&quot;article-journal&quot;,&quot;id&quot;:&quot;f8c96870-b40b-3507-8925-f812619b9cd6&quot;,&quot;title&quot;:&quot;Enhanced geothermal systems (EGS) using CO2 as working fluid-A novel approach for generating renewable energy with simultaneous sequestration of carbon&quot;,&quot;groupId&quot;:&quot;6e35007b-bb8a-339c-815b-a7f6f0fd2bc2&quot;,&quot;author&quot;:[{&quot;family&quot;:&quot;Pruess&quot;,&quot;given&quot;:&quot;Karsten&quot;,&quot;parse-names&quot;:false,&quot;dropping-particle&quot;:&quot;&quot;,&quot;non-dropping-particle&quot;:&quot;&quot;}],&quot;container-title&quot;:&quot;Geothermics&quot;,&quot;DOI&quot;:&quot;10.1016/j.geothermics.2006.08.002&quot;,&quot;ISSN&quot;:&quot;03756505&quot;,&quot;issued&quot;:{&quot;date-parts&quot;:[[2006,8]]},&quot;page&quot;:&quot;351-367&quot;,&quot;abstract&quot;:&quot;Responding to the need to reduce atmospheric emissions of carbon dioxide, Brown [Brown, D., 2000. A Hot Dry Rock geothermal energy concept utilizing supercritical CO2 instead of water. In: Proceedings of the Twenty-Fifth Workshop on Geothermal Reservoir Engineering, Stanford University, pp. 233-238] proposed a novel enhanced geothermal systems (EGS) concept that would use carbon dioxide (CO2) instead of water as heat transmission fluid, and would achieve geologic sequestration of CO2 as an ancillary benefit. Following up on his suggestion, we have evaluated thermophysical properties and performed numerical simulations to explore the fluid dynamics and heat transfer issues in an engineered geothermal reservoir that would be operated with CO2. We find that CO2 is superior to water in its ability to mine heat from hot fractured rock. Carbon dioxide also offers certain advantages with respect to wellbore hydraulics, in that its larger compressibility and expansivity as compared to water would increase buoyancy forces and would reduce the parasitic power consumption of the fluid circulation system. While the thermal and hydraulic aspects of a CO2-EGS system look promising, major uncertainties remain with regard to chemical interactions between fluids and rocks. An EGS system running on CO2 has sufficiently attractive features to warrant further investigation.&quot;,&quot;issue&quot;:&quot;4&quot;,&quot;volume&quot;:&quot;35&quot;,&quot;container-title-short&quot;:&quot;Geothermics&quot;},&quot;isTemporary&quot;:false}]},{&quot;citationID&quot;:&quot;MENDELEY_CITATION_9d15395a-5cd3-4a89-b4ae-39f4381f53a2&quot;,&quot;properties&quot;:{&quot;noteIndex&quot;:0},&quot;isEdited&quot;:false,&quot;manualOverride&quot;:{&quot;isManuallyOverridden&quot;:false,&quot;citeprocText&quot;:&quot;[12]&quot;,&quot;manualOverrideText&quot;:&quot;&quot;},&quot;citationTag&quot;:&quot;MENDELEY_CITATION_v3_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&quot;,&quot;citationItems&quot;:[{&quot;id&quot;:&quot;f8c96870-b40b-3507-8925-f812619b9cd6&quot;,&quot;itemData&quot;:{&quot;type&quot;:&quot;article-journal&quot;,&quot;id&quot;:&quot;f8c96870-b40b-3507-8925-f812619b9cd6&quot;,&quot;title&quot;:&quot;Enhanced geothermal systems (EGS) using CO2 as working fluid-A novel approach for generating renewable energy with simultaneous sequestration of carbon&quot;,&quot;groupId&quot;:&quot;6e35007b-bb8a-339c-815b-a7f6f0fd2bc2&quot;,&quot;author&quot;:[{&quot;family&quot;:&quot;Pruess&quot;,&quot;given&quot;:&quot;Karsten&quot;,&quot;parse-names&quot;:false,&quot;dropping-particle&quot;:&quot;&quot;,&quot;non-dropping-particle&quot;:&quot;&quot;}],&quot;container-title&quot;:&quot;Geothermics&quot;,&quot;DOI&quot;:&quot;10.1016/j.geothermics.2006.08.002&quot;,&quot;ISSN&quot;:&quot;03756505&quot;,&quot;issued&quot;:{&quot;date-parts&quot;:[[2006,8]]},&quot;page&quot;:&quot;351-367&quot;,&quot;abstract&quot;:&quot;Responding to the need to reduce atmospheric emissions of carbon dioxide, Brown [Brown, D., 2000. A Hot Dry Rock geothermal energy concept utilizing supercritical CO2 instead of water. In: Proceedings of the Twenty-Fifth Workshop on Geothermal Reservoir Engineering, Stanford University, pp. 233-238] proposed a novel enhanced geothermal systems (EGS) concept that would use carbon dioxide (CO2) instead of water as heat transmission fluid, and would achieve geologic sequestration of CO2 as an ancillary benefit. Following up on his suggestion, we have evaluated thermophysical properties and performed numerical simulations to explore the fluid dynamics and heat transfer issues in an engineered geothermal reservoir that would be operated with CO2. We find that CO2 is superior to water in its ability to mine heat from hot fractured rock. Carbon dioxide also offers certain advantages with respect to wellbore hydraulics, in that its larger compressibility and expansivity as compared to water would increase buoyancy forces and would reduce the parasitic power consumption of the fluid circulation system. While the thermal and hydraulic aspects of a CO2-EGS system look promising, major uncertainties remain with regard to chemical interactions between fluids and rocks. An EGS system running on CO2 has sufficiently attractive features to warrant further investigation.&quot;,&quot;issue&quot;:&quot;4&quot;,&quot;volume&quot;:&quot;35&quot;,&quot;container-title-short&quot;:&quot;Geothermics&quot;},&quot;isTemporary&quot;:false}]},{&quot;citationID&quot;:&quot;MENDELEY_CITATION_e1468701-ace4-4a0f-805c-a43588be9f1f&quot;,&quot;properties&quot;:{&quot;noteIndex&quot;:0},&quot;isEdited&quot;:false,&quot;manualOverride&quot;:{&quot;isManuallyOverridden&quot;:false,&quot;citeprocText&quot;:&quot;[18]&quot;,&quot;manualOverrideText&quot;:&quot;&quot;},&quot;citationTag&quot;:&quot;MENDELEY_CITATION_v3_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&quot;,&quot;citationItems&quot;:[{&quot;id&quot;:&quot;ae156312-124a-34ed-bfd0-415d53841aac&quot;,&quot;itemData&quot;:{&quot;type&quot;:&quot;article-journal&quot;,&quot;id&quot;:&quot;ae156312-124a-34ed-bfd0-415d53841aac&quot;,&quot;title&quot;:&quot;Electricity generation using a carbon-dioxide thermosiphon&quot;,&quot;groupId&quot;:&quot;6e35007b-bb8a-339c-815b-a7f6f0fd2bc2&quot;,&quot;author&quot;:[{&quot;family&quot;:&quot;Atrens&quot;,&quot;given&quot;:&quot;Aleks D.&quot;,&quot;parse-names&quot;:false,&quot;dropping-particle&quot;:&quot;&quot;,&quot;non-dropping-particle&quot;:&quot;&quot;},{&quot;family&quot;:&quot;Gurgenci&quot;,&quot;given&quot;:&quot;Hal&quot;,&quot;parse-names&quot;:false,&quot;dropping-particle&quot;:&quot;&quot;,&quot;non-dropping-particle&quot;:&quot;&quot;},{&quot;family&quot;:&quot;Rudolph&quot;,&quot;given&quot;:&quot;Victor&quot;,&quot;parse-names&quot;:false,&quot;dropping-particle&quot;:&quot;&quot;,&quot;non-dropping-particle&quot;:&quot;&quot;}],&quot;container-title&quot;:&quot;Geothermics&quot;,&quot;DOI&quot;:&quot;10.1016/j.geothermics.2010.03.001&quot;,&quot;ISSN&quot;:&quot;03756505&quot;,&quot;URL&quot;:&quot;http://dx.doi.org/10.1016/j.geothermics.2010.03.001&quot;,&quot;issued&quot;:{&quot;date-parts&quot;:[[2010]]},&quot;page&quot;:&quot;161-169&quot;,&quot;abstract&quot;:&quot;There is an opportunity to expand the baseload geothermal electricity generation capacity through the development of engineered geothermal systems (EGS). Carbon dioxide (CO2) could be used as an alternative to water to extract heat from these systems considering its advantages of ease of flow through the geothermal reservoir, strong innate buoyancy that permits the use of a thermosiphon rather than a pumped system over a large range of fluid flow rates, and lower dissolution of materials that lead to fouling. However, the thermodynamics of EGS using CO2 to extract heat from subsurface rock masses is not well understood. Here we show that the wellbore frictional pressure losses are the dominant factor in CO2-based EGS. Wellbore friction is the major limiter on the amount of energy that can be extracted from the reservoir by CO2, as measured by the exergy available at the surface. The result is that CO2 is less effective at energy extraction than water under conditions similar to past EGS trials. Nevertheless, CO2 can perform well in lower permeability reservoirs, or if the wellbore diameter is increased. Our results demonstrate that CO2-based EGS need to be designed with the use of CO2 in mind. We suggest this work to be a starting point for analysis of the surface infrastructure and plant design and economics of CO2-based EGS. © 2010 Elsevier Ltd.&quot;,&quot;publisher&quot;:&quot;CNR-Istituto di Geoscienze e Georisorse&quot;,&quot;issue&quot;:&quot;2&quot;,&quot;volume&quot;:&quot;39&quot;,&quot;container-title-short&quot;:&quot;Geothermics&quot;},&quot;isTemporary&quot;:false}]},{&quot;citationID&quot;:&quot;MENDELEY_CITATION_790e9bc2-200f-4fd8-9fc1-da6fa9e6fc59&quot;,&quot;properties&quot;:{&quot;noteIndex&quot;:0},&quot;isEdited&quot;:false,&quot;manualOverride&quot;:{&quot;isManuallyOverridden&quot;:false,&quot;citeprocText&quot;:&quot;[19]&quot;,&quot;manualOverrideText&quot;:&quot;&quot;},&quot;citationTag&quot;:&quot;MENDELEY_CITATION_v3_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&quot;,&quot;citationItems&quot;:[{&quot;id&quot;:&quot;de8cdd4a-4dec-3a72-8bbf-b29efbb08c27&quot;,&quot;itemData&quot;:{&quot;type&quot;:&quot;article-journal&quot;,&quot;id&quot;:&quot;de8cdd4a-4dec-3a72-8bbf-b29efbb08c27&quot;,&quot;title&quot;:&quot;A comparison of electric power output of CO2 Plume Geothermal (CPG) and brine geothermal systems for varying reservoir conditions&quot;,&quot;groupId&quot;:&quot;6e35007b-bb8a-339c-815b-a7f6f0fd2bc2&quot;,&quot;author&quot;:[{&quot;family&quot;:&quot;Adams&quot;,&quot;given&quot;:&quot;Benjamin M.&quot;,&quot;parse-names&quot;:false,&quot;dropping-particle&quot;:&quot;&quot;,&quot;non-dropping-particle&quot;:&quot;&quot;},{&quot;family&quot;:&quot;Kuehn&quot;,&quot;given&quot;:&quot;Thomas H.&quot;,&quot;parse-names&quot;:false,&quot;dropping-particle&quot;:&quot;&quot;,&quot;non-dropping-particle&quot;:&quot;&quot;},{&quot;family&quot;:&quot;Bielicki&quot;,&quot;given&quot;:&quot;Jeffrey M.&quot;,&quot;parse-names&quot;:false,&quot;dropping-particle&quot;:&quot;&quot;,&quot;non-dropping-particle&quot;:&quot;&quot;},{&quot;family&quot;:&quot;Randolph&quot;,&quot;given&quot;:&quot;Jimmy B.&quot;,&quot;parse-names&quot;:false,&quot;dropping-particle&quot;:&quot;&quot;,&quot;non-dropping-particle&quot;:&quot;&quot;},{&quot;family&quot;:&quot;Saar&quot;,&quot;given&quot;:&quot;Martin O.&quot;,&quot;parse-names&quot;:false,&quot;dropping-particle&quot;:&quot;&quot;,&quot;non-dropping-particle&quot;:&quot;&quot;}],&quot;container-title&quot;:&quot;Applied Energy&quot;,&quot;DOI&quot;:&quot;10.1016/j.apenergy.2014.11.043&quot;,&quot;ISSN&quot;:&quot;03062619&quot;,&quot;issued&quot;:{&quot;date-parts&quot;:[[2015,2,5]]},&quot;page&quot;:&quot;365-377&quot;,&quot;abstract&quot;:&quot;In contrast to conventional hydrothermal systems or enhanced geothermal systems, CO2 Plume Geothermal (CPG) systems generate electricity by using CO2 that has been geothermally heated due to sequestration in a sedimentary basin. Four CPG and two brine-based geothermal systems are modeled to estimate their power production for sedimentary basin reservoir depths between 1 and 5km, geothermal temperature gradients from 20 to 50°Ckm-1, reservoir permeabilities from 1×10-15 to 1×10-12m2 and well casing inner diameters from 0.14m to 0.41m. Results show that CPG direct-type systems produce more electricity than brine-based geothermal systems at depths between 2 and 3km, and at permeabilities between 10-14 and 10-13m2, often by a factor of two. This better performance of CPG is due to the low kinematic viscosity of CO2, relative to brine at those depths, and the strong thermosiphon effect generated by CO2. When CO2 is used instead of R245fa as the secondary working fluid in an organic Rankine cycle (ORC), the power production of both the CPG and the brine-reservoir system increases substantially; for example, by 22% and 20% for subsurface brine and CO2 systems, respectively, with a 35°Ckm-1 thermal gradient, 0.27m production and 0.41m injection well diameters, and 5×10-14m2 reservoir permeability.&quot;,&quot;publisher&quot;:&quot;Elsevier Ltd&quot;,&quot;volume&quot;:&quot;140&quot;,&quot;container-title-short&quot;:&quot;Appl Energy&quot;},&quot;isTemporary&quot;:false}]},{&quot;citationID&quot;:&quot;MENDELEY_CITATION_3f0bf121-ae64-444c-948a-a0aeafa07db2&quot;,&quot;properties&quot;:{&quot;noteIndex&quot;:0},&quot;isEdited&quot;:false,&quot;manualOverride&quot;:{&quot;isManuallyOverridden&quot;:false,&quot;citeprocText&quot;:&quot;[20]&quot;,&quot;manualOverrideText&quot;:&quot;&quot;},&quot;citationTag&quot;:&quot;MENDELEY_CITATION_v3_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&quot;,&quot;citationItems&quot;:[{&quot;id&quot;:&quot;dd94b565-dce4-34e3-af27-098fe9c8dc51&quot;,&quot;itemData&quot;:{&quot;type&quot;:&quot;article-journal&quot;,&quot;id&quot;:&quot;dd94b565-dce4-34e3-af27-098fe9c8dc51&quot;,&quot;title&quot;:&quot;CO2 Plume Geothermal (CPG) Systems for Combined Heat and Power Production: an Evaluation of Various Plant Configurations&quot;,&quot;author&quot;:[{&quot;family&quot;:&quot;Schifflechner&quot;,&quot;given&quot;:&quot;Christopher&quot;,&quot;parse-names&quot;:false,&quot;dropping-particle&quot;:&quot;&quot;,&quot;non-dropping-particle&quot;:&quot;&quot;},{&quot;family&quot;:&quot;Wieland&quot;,&quot;given&quot;:&quot;Christoph&quot;,&quot;parse-names&quot;:false,&quot;dropping-particle&quot;:&quot;&quot;,&quot;non-dropping-particle&quot;:&quot;&quot;},{&quot;family&quot;:&quot;Spliethoff&quot;,&quot;given&quot;:&quot;Hartmut&quot;,&quot;parse-names&quot;:false,&quot;dropping-particle&quot;:&quot;&quot;,&quot;non-dropping-particle&quot;:&quot;&quot;}],&quot;container-title&quot;:&quot;Journal of Thermal Science&quot;,&quot;DOI&quot;:&quot;10.1007/s11630-022-1694-6&quot;,&quot;ISSN&quot;:&quot;1993033X&quot;,&quot;issued&quot;:{&quot;date-parts&quot;:[[2022,9,1]]},&quot;page&quot;:&quot;1266-1278&quot;,&quot;abstract&quot;:&quot;CO2 Plume Geothermal (CPG) systems are a promising concept for utilising petrothermal resources in the context of a future carbon capture utilisation and sequestration economy. Petrothermal geothermal energy has a tremendous worldwide potential for decarbonising both the power and heating sectors. This paper investigates three potential CPG configurations for combined heating and power generation (CHP). The present work examines scenarios with reservoir depths of 4 km and 5 km, as well as required district heating system (DHS) supply temperatures of 70°C and 90°C. The results reveal that a two-staged serial CHP concept eventuates in the highest achievable net power output. For a thermosiphon system, the relative net power reduction by the CHP option compared with a sole power generation system is significantly lower than for a pumped system. The net power reduction for pumped systems lies between 62.6% and 22.9%. For a thermosiphon system with a depth of 5 km and a required DHS supply temperature of 70°C, the achievable net power by the most beneficial CHP option is even 9.2% higher than for sole power generation systems. The second law efficiency for the sole power generation concepts are in a range between 33.0% and 43.0%. The second law efficiency can increase up to 63.0% in the case of a CHP application. Thus, the combined heat and power generation can significantly increase the overall second law efficiency of a CPG system. The evaluation of the achievable revenues demonstrates that a CHP application might improve the economic performance of both thermosiphon and pumped CPG systems. However, the minimum heat revenue required for compensating the power reduction increases with higher electricity revenues. In summary, the results of this work provide valuable insights for the potential development of CPG systems for CHP applications and their economic feasibility.&quot;,&quot;publisher&quot;:&quot;Science Press&quot;,&quot;issue&quot;:&quot;5&quot;,&quot;volume&quot;:&quot;31&quot;,&quot;container-title-short&quot;:&quot;&quot;},&quot;isTemporary&quot;:false}]},{&quot;citationID&quot;:&quot;MENDELEY_CITATION_83b09f37-b1c3-44ff-8a05-ddc0c0617cf4&quot;,&quot;properties&quot;:{&quot;noteIndex&quot;:0},&quot;isEdited&quot;:false,&quot;manualOverride&quot;:{&quot;isManuallyOverridden&quot;:false,&quot;citeprocText&quot;:&quot;[21]&quot;,&quot;manualOverrideText&quot;:&quot;&quot;},&quot;citationTag&quot;:&quot;MENDELEY_CITATION_v3_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&quot;,&quot;citationItems&quot;:[{&quot;id&quot;:&quot;c1f9c553-9e64-340d-b7ba-a95d2d51097c&quot;,&quot;itemData&quot;:{&quot;type&quot;:&quot;article-journal&quot;,&quot;id&quot;:&quot;c1f9c553-9e64-340d-b7ba-a95d2d51097c&quot;,&quot;title&quot;:&quot;Development of Cost Correlations for the Economic Assessment of Power Plant Equipment&quot;,&quot;groupId&quot;:&quot;6e35007b-bb8a-339c-815b-a7f6f0fd2bc2&quot;,&quot;author&quot;:[{&quot;family&quot;:&quot;Shamoushaki&quot;,&quot;given&quot;:&quot;Moein&quot;,&quot;parse-names&quot;:false,&quot;dropping-particle&quot;:&quot;&quot;,&quot;non-dropping-particle&quot;:&quot;&quot;},{&quot;family&quot;:&quot;Niknam&quot;,&quot;given&quot;:&quot;Pouriya H.&quot;,&quot;parse-names&quot;:false,&quot;dropping-particle&quot;:&quot;&quot;,&quot;non-dropping-particle&quot;:&quot;&quot;},{&quot;family&quot;:&quot;Talluri&quot;,&quot;given&quot;:&quot;Lorenzo&quot;,&quot;parse-names&quot;:false,&quot;dropping-particle&quot;:&quot;&quot;,&quot;non-dropping-particle&quot;:&quot;&quot;},{&quot;family&quot;:&quot;Manfrida&quot;,&quot;given&quot;:&quot;Giampaolo&quot;,&quot;parse-names&quot;:false,&quot;dropping-particle&quot;:&quot;&quot;,&quot;non-dropping-particle&quot;:&quot;&quot;},{&quot;family&quot;:&quot;Fiaschi&quot;,&quot;given&quot;:&quot;Daniele&quot;,&quot;parse-names&quot;:false,&quot;dropping-particle&quot;:&quot;&quot;,&quot;non-dropping-particle&quot;:&quot;&quot;}],&quot;container-title&quot;:&quot;Energies&quot;,&quot;DOI&quot;:&quot;10.3390/en14092665&quot;,&quot;ISSN&quot;:&quot;1996-1073&quot;,&quot;issued&quot;:{&quot;date-parts&quot;:[[2021,5,6]]},&quot;page&quot;:&quot;2665&quot;,&quot;abstract&quot;:&quot;&lt;p&gt;A comprehensive cost correlation analysis was conducted based on available cost correlations, and new equipment cost correlation models were proposed based on QUE$TOR modeling. Cost correlations for various types of equipment such as pumps, compressors, heat exchangers, air coolers, and pressure vessels were generated on the basis of extracted cost data. The models were derived on the basis of robust multivariable regression with the aim of minimizing the residuals by using the genetic algorithm. The proposed compressor models for both centrifugal and reciprocating types showed that the Turton cost estimation for carbon steel compressor and Matche’s and Mhhe’s data were compatible with the generated model. According to the results, the cost trend in the Turton correlation for carbon steel had a somewhat lower estimation than these correlations. Further, the cost trend of the Turton correlation for carbon steel pressure vessels was close to the presented model trend for both bullet and sphere types. The Turton cost trend for U-tube shell-and-tube heat exchangers with carbon steel shell and stainless steel tube was close to the proposed heat exchanger model. Furthermore, the Turton cost trend for the flat-plate heat exchanger using carbon steel was similar to the proposed model with a slight difference.&lt;/p&gt;&quot;,&quot;issue&quot;:&quot;9&quot;,&quot;volume&quot;:&quot;14&quot;,&quot;container-title-short&quot;:&quot;Energies (Basel)&quot;},&quot;isTemporary&quot;:false}]},{&quot;citationID&quot;:&quot;MENDELEY_CITATION_339e85ae-9087-4f85-9408-20ace97ca318&quot;,&quot;properties&quot;:{&quot;noteIndex&quot;:0},&quot;isEdited&quot;:false,&quot;manualOverride&quot;:{&quot;isManuallyOverridden&quot;:false,&quot;citeprocText&quot;:&quot;[22]&quot;,&quot;manualOverrideText&quot;:&quot;&quot;},&quot;citationTag&quot;:&quot;MENDELEY_CITATION_v3_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&quot;,&quot;citationItems&quot;:[{&quot;id&quot;:&quot;3fabbd0a-9f32-3b6c-be25-63590ea939a8&quot;,&quot;itemData&quot;:{&quot;type&quot;:&quot;article-journal&quot;,&quot;id&quot;:&quot;3fabbd0a-9f32-3b6c-be25-63590ea939a8&quot;,&quot;title&quot;:&quot;Quantifying flexibility of industrial steam systems for ancillary services: a case study of an integrated pulp and paper mill&quot;,&quot;groupId&quot;:&quot;6e35007b-bb8a-339c-815b-a7f6f0fd2bc2&quot;,&quot;author&quot;:[{&quot;family&quot;:&quot;Xu&quot;,&quot;given&quot;:&quot;Xiandong&quot;,&quot;parse-names&quot;:false,&quot;dropping-particle&quot;:&quot;&quot;,&quot;non-dropping-particle&quot;:&quot;&quot;},{&quot;family&quot;:&quot;Abeysekera&quot;,&quot;given&quot;:&quot;Muditha&quot;,&quot;parse-names&quot;:false,&quot;dropping-particle&quot;:&quot;&quot;,&quot;non-dropping-particle&quot;:&quot;&quot;},{&quot;family&quot;:&quot;Gutschi&quot;,&quot;given&quot;:&quot;Christoph&quot;,&quot;parse-names&quot;:false,&quot;dropping-particle&quot;:&quot;&quot;,&quot;non-dropping-particle&quot;:&quot;&quot;},{&quot;family&quot;:&quot;Qadrdan&quot;,&quot;given&quot;:&quot;Meysam&quot;,&quot;parse-names&quot;:false,&quot;dropping-particle&quot;:&quot;&quot;,&quot;non-dropping-particle&quot;:&quot;&quot;},{&quot;family&quot;:&quot;Rittmannsberger&quot;,&quot;given&quot;:&quot;Karl&quot;,&quot;parse-names&quot;:false,&quot;dropping-particle&quot;:&quot;&quot;,&quot;non-dropping-particle&quot;:&quot;&quot;},{&quot;family&quot;:&quot;Markus&quot;,&quot;given&quot;:&quot;Wenzl&quot;,&quot;parse-names&quot;:false,&quot;dropping-particle&quot;:&quot;&quot;,&quot;non-dropping-particle&quot;:&quot;&quot;},{&quot;family&quot;:&quot;Wu&quot;,&quot;given&quot;:&quot;Jianzhong&quot;,&quot;parse-names&quot;:false,&quot;dropping-particle&quot;:&quot;&quot;,&quot;non-dropping-particle&quot;:&quot;&quot;},{&quot;family&quot;:&quot;Jenkins&quot;,&quot;given&quot;:&quot;Nick&quot;,&quot;parse-names&quot;:false,&quot;dropping-particle&quot;:&quot;&quot;,&quot;non-dropping-particle&quot;:&quot;&quot;}],&quot;container-title&quot;:&quot;IET Energy Systems Integration&quot;,&quot;DOI&quot;:&quot;10.1049/iet-esi.2019.0082&quot;,&quot;ISSN&quot;:&quot;2516-8401&quot;,&quot;issued&quot;:{&quot;date-parts&quot;:[[2020,6,15]]},&quot;page&quot;:&quot;124-132&quot;,&quot;issue&quot;:&quot;2&quot;,&quot;volume&quot;:&quot;2&quot;,&quot;container-title-short&quot;:&quot;&quot;},&quot;isTemporary&quot;:false}]},{&quot;citationID&quot;:&quot;MENDELEY_CITATION_497c2038-97e5-405e-ba56-188e76082971&quot;,&quot;properties&quot;:{&quot;noteIndex&quot;:0},&quot;isEdited&quot;:false,&quot;manualOverride&quot;:{&quot;isManuallyOverridden&quot;:false,&quot;citeprocText&quot;:&quot;[23]–[27]&quot;,&quot;manualOverrideText&quot;:&quot;&quot;},&quot;citationTag&quot;:&quot;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&quot;,&quot;citationItems&quot;:[{&quot;id&quot;:&quot;f14c8559-2a07-30a4-9886-6e87614618a1&quot;,&quot;itemData&quot;:{&quot;type&quot;:&quot;article-journal&quot;,&quot;id&quot;:&quot;f14c8559-2a07-30a4-9886-6e87614618a1&quot;,&quot;title&quot;:&quot;Temperature Distribution and Heat Flow Density Estimation in Geothermal Areas of Absheron Peninsula&quot;,&quot;groupId&quot;:&quot;6e35007b-bb8a-339c-815b-a7f6f0fd2bc2&quot;,&quot;author&quot;:[{&quot;family&quot;:&quot;Mammadova&quot;,&quot;given&quot;:&quot;Aygun Vahid&quot;,&quot;parse-names&quot;:false,&quot;dropping-particle&quot;:&quot;&quot;,&quot;non-dropping-particle&quot;:&quot;&quot;}],&quot;container-title&quot;:&quot;International Journal of Terrestrial Heat Flow and Applications&quot;,&quot;DOI&quot;:&quot;10.31214/ijthfa.v3i1.44&quot;,&quot;ISSN&quot;:&quot;2595-4180&quot;,&quot;URL&quot;:&quot;http://ijthfa.com/index.php/journal/article/view/44&quot;,&quot;issued&quot;:{&quot;date-parts&quot;:[[2020,3,10]]},&quot;page&quot;:&quot;26-31&quot;,&quot;abstract&quot;:&quot;Geothermal field of the Pliocene complex in the Absheron peninsula, Azerbaijan have been examined on the basis of temperature distributions in over 50 deep wells. Data analysis include variations in geothermal gradient and distribution of heat flow within complexes of Absheron formation of upper Pliocene in age. Geothermal gradients are in the range of 17 to 25oC/km. The heat flow values are found to fall in the range of 50 to 80mW/m2. Estimates have been made of geothermal energy resources up to depths of 6000 meters. The main productive strata are of middle Pliocene in age. The results have allowed identification of geothermal resources with temperature above the 20°C and at depths less than 110-180 meters. Assessments of in-situ and recoverable resources have been made for 21 sites. Model simulations point to perspectives for widespread utilization of geothermal energy in the Absheron peninsula.&lt;/p&gt;&quot;,&quot;publisher&quot;:&quot;IJTHFAG Journal&quot;,&quot;issue&quot;:&quot;1&quot;,&quot;volume&quot;:&quot;3&quot;,&quot;container-title-short&quot;:&quot;&quot;},&quot;isTemporary&quot;:false},{&quot;id&quot;:&quot;54d911e1-b4fc-314b-9b57-7ed938833baf&quot;,&quot;itemData&quot;:{&quot;type&quot;:&quot;article-journal&quot;,&quot;id&quot;:&quot;54d911e1-b4fc-314b-9b57-7ed938833baf&quot;,&quot;title&quot;:&quot;An updated geothermal model of the Dutch subsurface based on inversion of temperature data&quot;,&quot;groupId&quot;:&quot;6e35007b-bb8a-339c-815b-a7f6f0fd2bc2&quot;,&quot;author&quot;:[{&quot;family&quot;:&quot;Békési&quot;,&quot;given&quot;:&quot;Eszter&quot;,&quot;parse-names&quot;:false,&quot;dropping-particle&quot;:&quot;&quot;,&quot;non-dropping-particle&quot;:&quot;&quot;},{&quot;family&quot;:&quot;Struijk&quot;,&quot;given&quot;:&quot;Maartje&quot;,&quot;parse-names&quot;:false,&quot;dropping-particle&quot;:&quot;&quot;,&quot;non-dropping-particle&quot;:&quot;&quot;},{&quot;family&quot;:&quot;Bonté&quot;,&quot;given&quot;:&quot;Damien&quot;,&quot;parse-names&quot;:false,&quot;dropping-particle&quot;:&quot;&quot;,&quot;non-dropping-particle&quot;:&quot;&quot;},{&quot;family&quot;:&quot;Veldkamp&quot;,&quot;given&quot;:&quot;Hans&quot;,&quot;parse-names&quot;:false,&quot;dropping-particle&quot;:&quot;&quot;,&quot;non-dropping-particle&quot;:&quot;&quot;},{&quot;family&quot;:&quot;Limberger&quot;,&quot;given&quot;:&quot;Jon&quot;,&quot;parse-names&quot;:false,&quot;dropping-particle&quot;:&quot;&quot;,&quot;non-dropping-particle&quot;:&quot;&quot;},{&quot;family&quot;:&quot;Fokker&quot;,&quot;given&quot;:&quot;Peter A.&quot;,&quot;parse-names&quot;:false,&quot;dropping-particle&quot;:&quot;&quot;,&quot;non-dropping-particle&quot;:&quot;&quot;},{&quot;family&quot;:&quot;Vrijlandt&quot;,&quot;given&quot;:&quot;Mark&quot;,&quot;parse-names&quot;:false,&quot;dropping-particle&quot;:&quot;&quot;,&quot;non-dropping-particle&quot;:&quot;&quot;},{&quot;family&quot;:&quot;Wees&quot;,&quot;given&quot;:&quot;Jan Diederik&quot;,&quot;parse-names&quot;:false,&quot;dropping-particle&quot;:&quot;&quot;,&quot;non-dropping-particle&quot;:&quot;van&quot;}],&quot;container-title&quot;:&quot;Geothermics&quot;,&quot;DOI&quot;:&quot;10.1016/j.geothermics.2020.101880&quot;,&quot;ISSN&quot;:&quot;03756505&quot;,&quot;issued&quot;:{&quot;date-parts&quot;:[[2020,11,1]]},&quot;abstract&quot;:&quot;The subsurface temperature is one of the most crucial parameters for the development of geothermal energy. Physics-based temperature models calibrated with temperature data are especially relevant for deep geothermal exploration. We present an updated high-resolution 3D thermal model of the onshore Netherlands. We constructed the model in 7 steps, starting from a lithospheric-scale, physics-based forward model and progressively detailing and updating it using temperature data. The model is built up from 14 sedimentary layers and layers for the upper crust, lower crust, and lithospheric mantle. We assigned a-priori thermal properties for each layer and updated them through an inversion procedure by the Ensemble Smoother with Multiple Data Assimilation (ES-MDA), using 1507 temperature measurements as observations. Misfits of the prior model are significantly reduced through the data assimilation procedure, demonstrating the effectiveness of ES-MDA as a tool for calibrating temperature models, supporting high-resolution external constraints. The resulting posterior model describes the thermal state in the uppermost 10 km of the Netherlands with a horizontal resolution of 1 km, a vertical resolution of 200 m, and an overall RMS misfit of 0.7 °C. The thermal state of the deep subsurface is important for geothermal exploration that targets the deeply buried Devonian-Carboniferous carbonate formations in the Netherlands. These reservoirs are potentially suitable for industrial heating applications and electricity production. To this end, one of the main aspects of this study was to incorporate the thermal effect of hydrothermal convection within the Dinantian carbonate platforms, following the example found in the Luttelgeest-01 (LTG-01) well. Our model reveals areas in the Netherlands with potential for convection in these carbonate platforms, highlighting locations that can be suitable for deep geothermal development.&quot;,&quot;publisher&quot;:&quot;Elsevier Ltd&quot;,&quot;volume&quot;:&quot;88&quot;,&quot;container-title-short&quot;:&quot;Geothermics&quot;},&quot;isTemporary&quot;:false},{&quot;id&quot;:&quot;8ace0cf0-2552-3727-8aed-c8d307044239&quot;,&quot;itemData&quot;:{&quot;type&quot;:&quot;article-journal&quot;,&quot;id&quot;:&quot;8ace0cf0-2552-3727-8aed-c8d307044239&quot;,&quot;title&quot;:&quot;Geothermal assessment of target formations using recorded temperature measurements for the alberta no. 1 geothermal project&quot;,&quot;groupId&quot;:&quot;6e35007b-bb8a-339c-815b-a7f6f0fd2bc2&quot;,&quot;author&quot;:[{&quot;family&quot;:&quot;Huang&quot;,&quot;given&quot;:&quot;Katherine&quot;,&quot;parse-names&quot;:false,&quot;dropping-particle&quot;:&quot;&quot;,&quot;non-dropping-particle&quot;:&quot;&quot;},{&quot;family&quot;:&quot;Hickson&quot;,&quot;given&quot;:&quot;Catherine&quot;,&quot;parse-names&quot;:false,&quot;dropping-particle&quot;:&quot;&quot;,&quot;non-dropping-particle&quot;:&quot;&quot;},{&quot;family&quot;:&quot;Cotterill&quot;,&quot;given&quot;:&quot;Darrell&quot;,&quot;parse-names&quot;:false,&quot;dropping-particle&quot;:&quot;&quot;,&quot;non-dropping-particle&quot;:&quot;&quot;},{&quot;family&quot;:&quot;Champollion&quot;,&quot;given&quot;:&quot;Yannick&quot;,&quot;parse-names&quot;:false,&quot;dropping-particle&quot;:&quot;&quot;,&quot;non-dropping-particle&quot;:&quot;&quot;}],&quot;container-title&quot;:&quot;Applied Sciences (Switzerland)&quot;,&quot;DOI&quot;:&quot;10.3390/app11020608&quot;,&quot;ISSN&quot;:&quot;20763417&quot;,&quot;issued&quot;:{&quot;date-parts&quot;:[[2021,1,2]]},&quot;page&quot;:&quot;1-10&quot;,&quot;abstract&quot;:&quot;The Alberta No. 1 project is a planned power and heat (direct use) geothermal project located within the County of Grande Prairie and Municipal District of Greenview. For the project to successfully produce power and heat on a commercial scale, temperatures of 120◦C are desirable. The produced fluids must also be from highly permeable formations from depths of less than 4500 m. Bottomhole temperature measurements and wireline logs from Alberta’s extensive oil and gas database were used to determine the depths to target formations and temperatures within these formations in the project area. The target formations include the dolomitized carbonate units of Devonian age from the Beaverhill Lake Group to the top of the Precambrian Basement. Permeable Devonian-aged sandstone units such as the Granite Wash Formation are also targets. Results suggest that elevation to the top of the Beaverhill Lake Group range from 3104 m to 4094 m and temperatures at the top of the formation range from 87◦C to 123◦C in the study area. Elevation to the top of the Precambrian Basement ranges from 3205 m to 4223 m and temperatures at the formation top range from 74◦C to 124◦C. Within the area where Alberta No. 1 plans to drill, temperatures close to and exceeding 120◦C are expected within the target formations.&quot;,&quot;publisher&quot;:&quot;MDPI AG&quot;,&quot;issue&quot;:&quot;2&quot;,&quot;volume&quot;:&quot;11&quot;,&quot;container-title-short&quot;:&quot;&quot;},&quot;isTemporary&quot;:false},{&quot;id&quot;:&quot;fbbc170c-a1ee-3785-9ea9-ed6174ee410c&quot;,&quot;itemData&quot;:{&quot;type&quot;:&quot;article-journal&quot;,&quot;id&quot;:&quot;fbbc170c-a1ee-3785-9ea9-ed6174ee410c&quot;,&quot;title&quot;:&quot;Estimate of hot dry rock geothermal resource in Daqing Oilfield, Northeast China&quot;,&quot;groupId&quot;:&quot;6e35007b-bb8a-339c-815b-a7f6f0fd2bc2&quot;,&quot;author&quot;:[{&quot;family&quot;:&quot;Jiang&quot;,&quot;given&quot;:&quot;Guangzheng&quot;,&quot;parse-names&quot;:false,&quot;dropping-particle&quot;:&quot;&quot;,&quot;non-dropping-particle&quot;:&quot;&quot;},{&quot;family&quot;:&quot;Wang&quot;,&quot;given&quot;:&quot;Yi&quot;,&quot;parse-names&quot;:false,&quot;dropping-particle&quot;:&quot;&quot;,&quot;non-dropping-particle&quot;:&quot;&quot;},{&quot;family&quot;:&quot;Shi&quot;,&quot;given&quot;:&quot;Yizuo&quot;,&quot;parse-names&quot;:false,&quot;dropping-particle&quot;:&quot;&quot;,&quot;non-dropping-particle&quot;:&quot;&quot;},{&quot;family&quot;:&quot;Zhang&quot;,&quot;given&quot;:&quot;Chao&quot;,&quot;parse-names&quot;:false,&quot;dropping-particle&quot;:&quot;&quot;,&quot;non-dropping-particle&quot;:&quot;&quot;},{&quot;family&quot;:&quot;Tang&quot;,&quot;given&quot;:&quot;Xiaoyin&quot;,&quot;parse-names&quot;:false,&quot;dropping-particle&quot;:&quot;&quot;,&quot;non-dropping-particle&quot;:&quot;&quot;},{&quot;family&quot;:&quot;Hu&quot;,&quot;given&quot;:&quot;Shengbiao&quot;,&quot;parse-names&quot;:false,&quot;dropping-particle&quot;:&quot;&quot;,&quot;non-dropping-particle&quot;:&quot;&quot;}],&quot;container-title&quot;:&quot;Energies&quot;,&quot;DOI&quot;:&quot;10.3390/en9100731&quot;,&quot;ISSN&quot;:&quot;19961073&quot;,&quot;issued&quot;:{&quot;date-parts&quot;:[[2016,10,1]]},&quot;abstract&quot;:&quot;Development and utilization of deep geothermal resources, especially a hot dry rock (HDR) geothermal resource, is beneficial for both economic and environmental consideration in oilfields. This study used data from multiple sources to assess the geothermal energy resource in the Daqing Oilfield. The temperature logs in boreholes (both shallow water wells and deep boreholes) and the drilling stem test temperature were used to create isothermal maps in depths. Upon the temperature field and thermophysical parameters of strata, the heat content was calculated by 1 km x 1 km x 0.1 km cells. The result shows that in the southeastern part of Daqing Oilfield, the temperature can reach 150°C at a depth of 3 km. The heat content within 3-5 km is 24.28 × 1021 J, wherein 68.2% exceeded 150°C. If the recovery factor was given by 2% and the lower limit of temperature was set to be 150°C, the most conservative estimate for recoverable HDR geothermal resource was 0.33 × 1021 J. The uncertainties of the estimation are mainly contributed to by the temperature extrapolation and the physical parameter selections.&quot;,&quot;publisher&quot;:&quot;MDPI AG&quot;,&quot;issue&quot;:&quot;10&quot;,&quot;volume&quot;:&quot;9&quot;,&quot;container-title-short&quot;:&quot;Energies (Basel)&quot;},&quot;isTemporary&quot;:false},{&quot;id&quot;:&quot;e370ac42-567e-3eb5-96a4-1ca368852ec7&quot;,&quot;itemData&quot;:{&quot;type&quot;:&quot;article-journal&quot;,&quot;id&quot;:&quot;e370ac42-567e-3eb5-96a4-1ca368852ec7&quot;,&quot;title&quot;:&quot;Ricerca ed esplorazione nell'area geotermica di Torre Alfina (Lazio-Umbria)&quot;,&quot;groupId&quot;:&quot;6e35007b-bb8a-339c-815b-a7f6f0fd2bc2&quot;,&quot;author&quot;:[{&quot;family&quot;:&quot;Buonasorte&quot;,&quot;given&quot;:&quot;G&quot;,&quot;parse-names&quot;:false,&quot;dropping-particle&quot;:&quot;&quot;,&quot;non-dropping-particle&quot;:&quot;&quot;},{&quot;family&quot;:&quot;Cataldi&quot;,&quot;given&quot;:&quot;R&quot;,&quot;parse-names&quot;:false,&quot;dropping-particle&quot;:&quot;&quot;,&quot;non-dropping-particle&quot;:&quot;&quot;},{&quot;family&quot;:&quot;Ceccarelli&quot;,&quot;given&quot;:&quot;A&quot;,&quot;parse-names&quot;:false,&quot;dropping-particle&quot;:&quot;&quot;,&quot;non-dropping-particle&quot;:&quot;&quot;},{&quot;family&quot;:&quot;Costantini&quot;,&quot;given&quot;:&quot;A&quot;,&quot;parse-names&quot;:false,&quot;dropping-particle&quot;:&quot;&quot;,&quot;non-dropping-particle&quot;:&quot;&quot;},{&quot;family&quot;:&quot;D'Offizi&quot;,&quot;given&quot;:&quot;S&quot;,&quot;parse-names&quot;:false,&quot;dropping-particle&quot;:&quot;&quot;,&quot;non-dropping-particle&quot;:&quot;&quot;},{&quot;family&quot;:&quot;Lazzarotto&quot;,&quot;given&quot;:&quot;A&quot;,&quot;parse-names&quot;:false,&quot;dropping-particle&quot;:&quot;&quot;,&quot;non-dropping-particle&quot;:&quot;&quot;},{&quot;family&quot;:&quot;Ridolfi&quot;,&quot;given&quot;:&quot;A&quot;,&quot;parse-names&quot;:false,&quot;dropping-particle&quot;:&quot;&quot;,&quot;non-dropping-particle&quot;:&quot;&quot;},{&quot;family&quot;:&quot;Baldi&quot;,&quot;given&quot;:&quot;P&quot;,&quot;parse-names&quot;:false,&quot;dropping-particle&quot;:&quot;&quot;,&quot;non-dropping-particle&quot;:&quot;&quot;},{&quot;family&quot;:&quot;Barelli&quot;,&quot;given&quot;:&quot;A&quot;,&quot;parse-names&quot;:false,&quot;dropping-particle&quot;:&quot;&quot;,&quot;non-dropping-particle&quot;:&quot;&quot;},{&quot;family&quot;:&quot;Bertini&quot;,&quot;given&quot;:&quot;G&quot;,&quot;parse-names&quot;:false,&quot;dropping-particle&quot;:&quot;&quot;,&quot;non-dropping-particle&quot;:&quot;&quot;},{&quot;family&quot;:&quot;Bertrami&quot;,&quot;given&quot;:&quot;R&quot;,&quot;parse-names&quot;:false,&quot;dropping-particle&quot;:&quot;&quot;,&quot;non-dropping-particle&quot;:&quot;&quot;},{&quot;family&quot;:&quot;Calamai&quot;,&quot;given&quot;:&quot;A&quot;,&quot;parse-names&quot;:false,&quot;dropping-particle&quot;:&quot;&quot;,&quot;non-dropping-particle&quot;:&quot;&quot;},{&quot;family&quot;:&quot;Cameli&quot;,&quot;given&quot;:&quot;G&quot;,&quot;parse-names&quot;:false,&quot;dropping-particle&quot;:&quot;&quot;,&quot;non-dropping-particle&quot;:&quot;&quot;},{&quot;family&quot;:&quot;Corsi&quot;,&quot;given&quot;:&quot;R&quot;,&quot;parse-names&quot;:false,&quot;dropping-particle&quot;:&quot;&quot;,&quot;non-dropping-particle&quot;:&quot;&quot;},{&quot;family&quot;:&quot;Dacquino&quot;,&quot;given&quot;:&quot;C&quot;,&quot;parse-names&quot;:false,&quot;dropping-particle&quot;:&quot;&quot;,&quot;non-dropping-particle&quot;:&quot;&quot;},{&quot;family&quot;:&quot;Fiordelisi&quot;,&quot;given&quot;:&quot;A&quot;,&quot;parse-names&quot;:false,&quot;dropping-particle&quot;:&quot;&quot;,&quot;non-dropping-particle&quot;:&quot;&quot;},{&quot;family&quot;:&quot;Ghezzo&quot;,&quot;given&quot;:&quot;A&quot;,&quot;parse-names&quot;:false,&quot;dropping-particle&quot;:&quot;&quot;,&quot;non-dropping-particle&quot;:&quot;&quot;},{&quot;family&quot;:&quot;Lovari&quot;,&quot;given&quot;:&quot;F&quot;,&quot;parse-names&quot;:false,&quot;dropping-particle&quot;:&quot;&quot;,&quot;non-dropping-particle&quot;:&quot;&quot;}],&quot;container-title&quot;:&quot;Italian Journal of Geosciences&quot;,&quot;ISSN&quot;:&quot;2038-1719&quot;,&quot;issued&quot;:{&quot;date-parts&quot;:[[1988,1,1]]},&quot;page&quot;:&quot;265-337&quot;,&quot;issue&quot;:&quot;2&quot;,&quot;volume&quot;:&quot;107&quot;,&quot;container-title-short&quot;:&quot;&quot;},&quot;isTemporary&quot;:false}]},{&quot;citationID&quot;:&quot;MENDELEY_CITATION_32fe6272-95f5-4e46-8b9b-11212cbd8edd&quot;,&quot;properties&quot;:{&quot;noteIndex&quot;:0},&quot;isEdited&quot;:false,&quot;manualOverride&quot;:{&quot;isManuallyOverridden&quot;:false,&quot;citeprocText&quot;:&quot;[23], [25]&quot;,&quot;manualOverrideText&quot;:&quot;&quot;},&quot;citationTag&quot;:&quot;MENDELEY_CITATION_v3_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&quot;,&quot;citationItems&quot;:[{&quot;id&quot;:&quot;f14c8559-2a07-30a4-9886-6e87614618a1&quot;,&quot;itemData&quot;:{&quot;type&quot;:&quot;article-journal&quot;,&quot;id&quot;:&quot;f14c8559-2a07-30a4-9886-6e87614618a1&quot;,&quot;title&quot;:&quot;Temperature Distribution and Heat Flow Density Estimation in Geothermal Areas of Absheron Peninsula&quot;,&quot;groupId&quot;:&quot;6e35007b-bb8a-339c-815b-a7f6f0fd2bc2&quot;,&quot;author&quot;:[{&quot;family&quot;:&quot;Mammadova&quot;,&quot;given&quot;:&quot;Aygun Vahid&quot;,&quot;parse-names&quot;:false,&quot;dropping-particle&quot;:&quot;&quot;,&quot;non-dropping-particle&quot;:&quot;&quot;}],&quot;container-title&quot;:&quot;International Journal of Terrestrial Heat Flow and Applications&quot;,&quot;DOI&quot;:&quot;10.31214/ijthfa.v3i1.44&quot;,&quot;ISSN&quot;:&quot;2595-4180&quot;,&quot;URL&quot;:&quot;http://ijthfa.com/index.php/journal/article/view/44&quot;,&quot;issued&quot;:{&quot;date-parts&quot;:[[2020,3,10]]},&quot;page&quot;:&quot;26-31&quot;,&quot;abstract&quot;:&quot;Geothermal field of the Pliocene complex in the Absheron peninsula, Azerbaijan have been examined on the basis of temperature distributions in over 50 deep wells. Data analysis include variations in geothermal gradient and distribution of heat flow within complexes of Absheron formation of upper Pliocene in age. Geothermal gradients are in the range of 17 to 25oC/km. The heat flow values are found to fall in the range of 50 to 80mW/m2. Estimates have been made of geothermal energy resources up to depths of 6000 meters. The main productive strata are of middle Pliocene in age. The results have allowed identification of geothermal resources with temperature above the 20°C and at depths less than 110-180 meters. Assessments of in-situ and recoverable resources have been made for 21 sites. Model simulations point to perspectives for widespread utilization of geothermal energy in the Absheron peninsula.&lt;/p&gt;&quot;,&quot;publisher&quot;:&quot;IJTHFAG Journal&quot;,&quot;issue&quot;:&quot;1&quot;,&quot;volume&quot;:&quot;3&quot;,&quot;container-title-short&quot;:&quot;&quot;},&quot;isTemporary&quot;:false},{&quot;id&quot;:&quot;8ace0cf0-2552-3727-8aed-c8d307044239&quot;,&quot;itemData&quot;:{&quot;type&quot;:&quot;article-journal&quot;,&quot;id&quot;:&quot;8ace0cf0-2552-3727-8aed-c8d307044239&quot;,&quot;title&quot;:&quot;Geothermal assessment of target formations using recorded temperature measurements for the alberta no. 1 geothermal project&quot;,&quot;groupId&quot;:&quot;6e35007b-bb8a-339c-815b-a7f6f0fd2bc2&quot;,&quot;author&quot;:[{&quot;family&quot;:&quot;Huang&quot;,&quot;given&quot;:&quot;Katherine&quot;,&quot;parse-names&quot;:false,&quot;dropping-particle&quot;:&quot;&quot;,&quot;non-dropping-particle&quot;:&quot;&quot;},{&quot;family&quot;:&quot;Hickson&quot;,&quot;given&quot;:&quot;Catherine&quot;,&quot;parse-names&quot;:false,&quot;dropping-particle&quot;:&quot;&quot;,&quot;non-dropping-particle&quot;:&quot;&quot;},{&quot;family&quot;:&quot;Cotterill&quot;,&quot;given&quot;:&quot;Darrell&quot;,&quot;parse-names&quot;:false,&quot;dropping-particle&quot;:&quot;&quot;,&quot;non-dropping-particle&quot;:&quot;&quot;},{&quot;family&quot;:&quot;Champollion&quot;,&quot;given&quot;:&quot;Yannick&quot;,&quot;parse-names&quot;:false,&quot;dropping-particle&quot;:&quot;&quot;,&quot;non-dropping-particle&quot;:&quot;&quot;}],&quot;container-title&quot;:&quot;Applied Sciences (Switzerland)&quot;,&quot;DOI&quot;:&quot;10.3390/app11020608&quot;,&quot;ISSN&quot;:&quot;20763417&quot;,&quot;issued&quot;:{&quot;date-parts&quot;:[[2021,1,2]]},&quot;page&quot;:&quot;1-10&quot;,&quot;abstract&quot;:&quot;The Alberta No. 1 project is a planned power and heat (direct use) geothermal project located within the County of Grande Prairie and Municipal District of Greenview. For the project to successfully produce power and heat on a commercial scale, temperatures of 120◦C are desirable. The produced fluids must also be from highly permeable formations from depths of less than 4500 m. Bottomhole temperature measurements and wireline logs from Alberta’s extensive oil and gas database were used to determine the depths to target formations and temperatures within these formations in the project area. The target formations include the dolomitized carbonate units of Devonian age from the Beaverhill Lake Group to the top of the Precambrian Basement. Permeable Devonian-aged sandstone units such as the Granite Wash Formation are also targets. Results suggest that elevation to the top of the Beaverhill Lake Group range from 3104 m to 4094 m and temperatures at the top of the formation range from 87◦C to 123◦C in the study area. Elevation to the top of the Precambrian Basement ranges from 3205 m to 4223 m and temperatures at the formation top range from 74◦C to 124◦C. Within the area where Alberta No. 1 plans to drill, temperatures close to and exceeding 120◦C are expected within the target formations.&quot;,&quot;publisher&quot;:&quot;MDPI AG&quot;,&quot;issue&quot;:&quot;2&quot;,&quot;volume&quot;:&quot;11&quot;,&quot;container-title-short&quot;:&quot;&quot;},&quot;isTemporary&quot;:false}]},{&quot;citationID&quot;:&quot;MENDELEY_CITATION_55ee0efe-feca-42e1-ae1f-c0447c61c7e2&quot;,&quot;properties&quot;:{&quot;noteIndex&quot;:0},&quot;isEdited&quot;:false,&quot;manualOverride&quot;:{&quot;isManuallyOverridden&quot;:false,&quot;citeprocText&quot;:&quot;[24]&quot;,&quot;manualOverrideText&quot;:&quot;&quot;},&quot;citationTag&quot;:&quot;MENDELEY_CITATION_v3_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&quot;,&quot;citationItems&quot;:[{&quot;id&quot;:&quot;54d911e1-b4fc-314b-9b57-7ed938833baf&quot;,&quot;itemData&quot;:{&quot;type&quot;:&quot;article-journal&quot;,&quot;id&quot;:&quot;54d911e1-b4fc-314b-9b57-7ed938833baf&quot;,&quot;title&quot;:&quot;An updated geothermal model of the Dutch subsurface based on inversion of temperature data&quot;,&quot;groupId&quot;:&quot;6e35007b-bb8a-339c-815b-a7f6f0fd2bc2&quot;,&quot;author&quot;:[{&quot;family&quot;:&quot;Békési&quot;,&quot;given&quot;:&quot;Eszter&quot;,&quot;parse-names&quot;:false,&quot;dropping-particle&quot;:&quot;&quot;,&quot;non-dropping-particle&quot;:&quot;&quot;},{&quot;family&quot;:&quot;Struijk&quot;,&quot;given&quot;:&quot;Maartje&quot;,&quot;parse-names&quot;:false,&quot;dropping-particle&quot;:&quot;&quot;,&quot;non-dropping-particle&quot;:&quot;&quot;},{&quot;family&quot;:&quot;Bonté&quot;,&quot;given&quot;:&quot;Damien&quot;,&quot;parse-names&quot;:false,&quot;dropping-particle&quot;:&quot;&quot;,&quot;non-dropping-particle&quot;:&quot;&quot;},{&quot;family&quot;:&quot;Veldkamp&quot;,&quot;given&quot;:&quot;Hans&quot;,&quot;parse-names&quot;:false,&quot;dropping-particle&quot;:&quot;&quot;,&quot;non-dropping-particle&quot;:&quot;&quot;},{&quot;family&quot;:&quot;Limberger&quot;,&quot;given&quot;:&quot;Jon&quot;,&quot;parse-names&quot;:false,&quot;dropping-particle&quot;:&quot;&quot;,&quot;non-dropping-particle&quot;:&quot;&quot;},{&quot;family&quot;:&quot;Fokker&quot;,&quot;given&quot;:&quot;Peter A.&quot;,&quot;parse-names&quot;:false,&quot;dropping-particle&quot;:&quot;&quot;,&quot;non-dropping-particle&quot;:&quot;&quot;},{&quot;family&quot;:&quot;Vrijlandt&quot;,&quot;given&quot;:&quot;Mark&quot;,&quot;parse-names&quot;:false,&quot;dropping-particle&quot;:&quot;&quot;,&quot;non-dropping-particle&quot;:&quot;&quot;},{&quot;family&quot;:&quot;Wees&quot;,&quot;given&quot;:&quot;Jan Diederik&quot;,&quot;parse-names&quot;:false,&quot;dropping-particle&quot;:&quot;&quot;,&quot;non-dropping-particle&quot;:&quot;van&quot;}],&quot;container-title&quot;:&quot;Geothermics&quot;,&quot;DOI&quot;:&quot;10.1016/j.geothermics.2020.101880&quot;,&quot;ISSN&quot;:&quot;03756505&quot;,&quot;issued&quot;:{&quot;date-parts&quot;:[[2020,11,1]]},&quot;abstract&quot;:&quot;The subsurface temperature is one of the most crucial parameters for the development of geothermal energy. Physics-based temperature models calibrated with temperature data are especially relevant for deep geothermal exploration. We present an updated high-resolution 3D thermal model of the onshore Netherlands. We constructed the model in 7 steps, starting from a lithospheric-scale, physics-based forward model and progressively detailing and updating it using temperature data. The model is built up from 14 sedimentary layers and layers for the upper crust, lower crust, and lithospheric mantle. We assigned a-priori thermal properties for each layer and updated them through an inversion procedure by the Ensemble Smoother with Multiple Data Assimilation (ES-MDA), using 1507 temperature measurements as observations. Misfits of the prior model are significantly reduced through the data assimilation procedure, demonstrating the effectiveness of ES-MDA as a tool for calibrating temperature models, supporting high-resolution external constraints. The resulting posterior model describes the thermal state in the uppermost 10 km of the Netherlands with a horizontal resolution of 1 km, a vertical resolution of 200 m, and an overall RMS misfit of 0.7 °C. The thermal state of the deep subsurface is important for geothermal exploration that targets the deeply buried Devonian-Carboniferous carbonate formations in the Netherlands. These reservoirs are potentially suitable for industrial heating applications and electricity production. To this end, one of the main aspects of this study was to incorporate the thermal effect of hydrothermal convection within the Dinantian carbonate platforms, following the example found in the Luttelgeest-01 (LTG-01) well. Our model reveals areas in the Netherlands with potential for convection in these carbonate platforms, highlighting locations that can be suitable for deep geothermal development.&quot;,&quot;publisher&quot;:&quot;Elsevier Ltd&quot;,&quot;volume&quot;:&quot;88&quot;,&quot;container-title-short&quot;:&quot;Geothermics&quot;},&quot;isTemporary&quot;:false}]},{&quot;citationID&quot;:&quot;MENDELEY_CITATION_2be4b6c5-fdea-4db8-9fe4-f780ccfb57e8&quot;,&quot;properties&quot;:{&quot;noteIndex&quot;:0},&quot;isEdited&quot;:false,&quot;manualOverride&quot;:{&quot;isManuallyOverridden&quot;:false,&quot;citeprocText&quot;:&quot;[26]&quot;,&quot;manualOverrideText&quot;:&quot;&quot;},&quot;citationTag&quot;:&quot;MENDELEY_CITATION_v3_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&quot;,&quot;citationItems&quot;:[{&quot;id&quot;:&quot;fbbc170c-a1ee-3785-9ea9-ed6174ee410c&quot;,&quot;itemData&quot;:{&quot;type&quot;:&quot;article-journal&quot;,&quot;id&quot;:&quot;fbbc170c-a1ee-3785-9ea9-ed6174ee410c&quot;,&quot;title&quot;:&quot;Estimate of hot dry rock geothermal resource in Daqing Oilfield, Northeast China&quot;,&quot;groupId&quot;:&quot;6e35007b-bb8a-339c-815b-a7f6f0fd2bc2&quot;,&quot;author&quot;:[{&quot;family&quot;:&quot;Jiang&quot;,&quot;given&quot;:&quot;Guangzheng&quot;,&quot;parse-names&quot;:false,&quot;dropping-particle&quot;:&quot;&quot;,&quot;non-dropping-particle&quot;:&quot;&quot;},{&quot;family&quot;:&quot;Wang&quot;,&quot;given&quot;:&quot;Yi&quot;,&quot;parse-names&quot;:false,&quot;dropping-particle&quot;:&quot;&quot;,&quot;non-dropping-particle&quot;:&quot;&quot;},{&quot;family&quot;:&quot;Shi&quot;,&quot;given&quot;:&quot;Yizuo&quot;,&quot;parse-names&quot;:false,&quot;dropping-particle&quot;:&quot;&quot;,&quot;non-dropping-particle&quot;:&quot;&quot;},{&quot;family&quot;:&quot;Zhang&quot;,&quot;given&quot;:&quot;Chao&quot;,&quot;parse-names&quot;:false,&quot;dropping-particle&quot;:&quot;&quot;,&quot;non-dropping-particle&quot;:&quot;&quot;},{&quot;family&quot;:&quot;Tang&quot;,&quot;given&quot;:&quot;Xiaoyin&quot;,&quot;parse-names&quot;:false,&quot;dropping-particle&quot;:&quot;&quot;,&quot;non-dropping-particle&quot;:&quot;&quot;},{&quot;family&quot;:&quot;Hu&quot;,&quot;given&quot;:&quot;Shengbiao&quot;,&quot;parse-names&quot;:false,&quot;dropping-particle&quot;:&quot;&quot;,&quot;non-dropping-particle&quot;:&quot;&quot;}],&quot;container-title&quot;:&quot;Energies&quot;,&quot;DOI&quot;:&quot;10.3390/en9100731&quot;,&quot;ISSN&quot;:&quot;19961073&quot;,&quot;issued&quot;:{&quot;date-parts&quot;:[[2016,10,1]]},&quot;abstract&quot;:&quot;Development and utilization of deep geothermal resources, especially a hot dry rock (HDR) geothermal resource, is beneficial for both economic and environmental consideration in oilfields. This study used data from multiple sources to assess the geothermal energy resource in the Daqing Oilfield. The temperature logs in boreholes (both shallow water wells and deep boreholes) and the drilling stem test temperature were used to create isothermal maps in depths. Upon the temperature field and thermophysical parameters of strata, the heat content was calculated by 1 km x 1 km x 0.1 km cells. The result shows that in the southeastern part of Daqing Oilfield, the temperature can reach 150°C at a depth of 3 km. The heat content within 3-5 km is 24.28 × 1021 J, wherein 68.2% exceeded 150°C. If the recovery factor was given by 2% and the lower limit of temperature was set to be 150°C, the most conservative estimate for recoverable HDR geothermal resource was 0.33 × 1021 J. The uncertainties of the estimation are mainly contributed to by the temperature extrapolation and the physical parameter selections.&quot;,&quot;publisher&quot;:&quot;MDPI AG&quot;,&quot;issue&quot;:&quot;10&quot;,&quot;volume&quot;:&quot;9&quot;,&quot;container-title-short&quot;:&quot;Energies (Basel)&quot;},&quot;isTemporary&quot;:false}]},{&quot;citationID&quot;:&quot;MENDELEY_CITATION_df3fb4ae-b9db-4b01-ba3b-06b3ea7af427&quot;,&quot;properties&quot;:{&quot;noteIndex&quot;:0},&quot;isEdited&quot;:false,&quot;manualOverride&quot;:{&quot;isManuallyOverridden&quot;:false,&quot;citeprocText&quot;:&quot;[27]&quot;,&quot;manualOverrideText&quot;:&quot;&quot;},&quot;citationTag&quot;:&quot;MENDELEY_CITATION_v3_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&quot;,&quot;citationItems&quot;:[{&quot;id&quot;:&quot;e370ac42-567e-3eb5-96a4-1ca368852ec7&quot;,&quot;itemData&quot;:{&quot;type&quot;:&quot;article-journal&quot;,&quot;id&quot;:&quot;e370ac42-567e-3eb5-96a4-1ca368852ec7&quot;,&quot;title&quot;:&quot;Ricerca ed esplorazione nell'area geotermica di Torre Alfina (Lazio-Umbria)&quot;,&quot;groupId&quot;:&quot;6e35007b-bb8a-339c-815b-a7f6f0fd2bc2&quot;,&quot;author&quot;:[{&quot;family&quot;:&quot;Buonasorte&quot;,&quot;given&quot;:&quot;G&quot;,&quot;parse-names&quot;:false,&quot;dropping-particle&quot;:&quot;&quot;,&quot;non-dropping-particle&quot;:&quot;&quot;},{&quot;family&quot;:&quot;Cataldi&quot;,&quot;given&quot;:&quot;R&quot;,&quot;parse-names&quot;:false,&quot;dropping-particle&quot;:&quot;&quot;,&quot;non-dropping-particle&quot;:&quot;&quot;},{&quot;family&quot;:&quot;Ceccarelli&quot;,&quot;given&quot;:&quot;A&quot;,&quot;parse-names&quot;:false,&quot;dropping-particle&quot;:&quot;&quot;,&quot;non-dropping-particle&quot;:&quot;&quot;},{&quot;family&quot;:&quot;Costantini&quot;,&quot;given&quot;:&quot;A&quot;,&quot;parse-names&quot;:false,&quot;dropping-particle&quot;:&quot;&quot;,&quot;non-dropping-particle&quot;:&quot;&quot;},{&quot;family&quot;:&quot;D'Offizi&quot;,&quot;given&quot;:&quot;S&quot;,&quot;parse-names&quot;:false,&quot;dropping-particle&quot;:&quot;&quot;,&quot;non-dropping-particle&quot;:&quot;&quot;},{&quot;family&quot;:&quot;Lazzarotto&quot;,&quot;given&quot;:&quot;A&quot;,&quot;parse-names&quot;:false,&quot;dropping-particle&quot;:&quot;&quot;,&quot;non-dropping-particle&quot;:&quot;&quot;},{&quot;family&quot;:&quot;Ridolfi&quot;,&quot;given&quot;:&quot;A&quot;,&quot;parse-names&quot;:false,&quot;dropping-particle&quot;:&quot;&quot;,&quot;non-dropping-particle&quot;:&quot;&quot;},{&quot;family&quot;:&quot;Baldi&quot;,&quot;given&quot;:&quot;P&quot;,&quot;parse-names&quot;:false,&quot;dropping-particle&quot;:&quot;&quot;,&quot;non-dropping-particle&quot;:&quot;&quot;},{&quot;family&quot;:&quot;Barelli&quot;,&quot;given&quot;:&quot;A&quot;,&quot;parse-names&quot;:false,&quot;dropping-particle&quot;:&quot;&quot;,&quot;non-dropping-particle&quot;:&quot;&quot;},{&quot;family&quot;:&quot;Bertini&quot;,&quot;given&quot;:&quot;G&quot;,&quot;parse-names&quot;:false,&quot;dropping-particle&quot;:&quot;&quot;,&quot;non-dropping-particle&quot;:&quot;&quot;},{&quot;family&quot;:&quot;Bertrami&quot;,&quot;given&quot;:&quot;R&quot;,&quot;parse-names&quot;:false,&quot;dropping-particle&quot;:&quot;&quot;,&quot;non-dropping-particle&quot;:&quot;&quot;},{&quot;family&quot;:&quot;Calamai&quot;,&quot;given&quot;:&quot;A&quot;,&quot;parse-names&quot;:false,&quot;dropping-particle&quot;:&quot;&quot;,&quot;non-dropping-particle&quot;:&quot;&quot;},{&quot;family&quot;:&quot;Cameli&quot;,&quot;given&quot;:&quot;G&quot;,&quot;parse-names&quot;:false,&quot;dropping-particle&quot;:&quot;&quot;,&quot;non-dropping-particle&quot;:&quot;&quot;},{&quot;family&quot;:&quot;Corsi&quot;,&quot;given&quot;:&quot;R&quot;,&quot;parse-names&quot;:false,&quot;dropping-particle&quot;:&quot;&quot;,&quot;non-dropping-particle&quot;:&quot;&quot;},{&quot;family&quot;:&quot;Dacquino&quot;,&quot;given&quot;:&quot;C&quot;,&quot;parse-names&quot;:false,&quot;dropping-particle&quot;:&quot;&quot;,&quot;non-dropping-particle&quot;:&quot;&quot;},{&quot;family&quot;:&quot;Fiordelisi&quot;,&quot;given&quot;:&quot;A&quot;,&quot;parse-names&quot;:false,&quot;dropping-particle&quot;:&quot;&quot;,&quot;non-dropping-particle&quot;:&quot;&quot;},{&quot;family&quot;:&quot;Ghezzo&quot;,&quot;given&quot;:&quot;A&quot;,&quot;parse-names&quot;:false,&quot;dropping-particle&quot;:&quot;&quot;,&quot;non-dropping-particle&quot;:&quot;&quot;},{&quot;family&quot;:&quot;Lovari&quot;,&quot;given&quot;:&quot;F&quot;,&quot;parse-names&quot;:false,&quot;dropping-particle&quot;:&quot;&quot;,&quot;non-dropping-particle&quot;:&quot;&quot;}],&quot;container-title&quot;:&quot;Italian Journal of Geosciences&quot;,&quot;ISSN&quot;:&quot;2038-1719&quot;,&quot;issued&quot;:{&quot;date-parts&quot;:[[1988,1,1]]},&quot;page&quot;:&quot;265-337&quot;,&quot;issue&quot;:&quot;2&quot;,&quot;volume&quot;:&quot;107&quot;,&quot;container-title-short&quot;:&quot;&quot;},&quot;isTemporary&quot;:false}]},{&quot;citationID&quot;:&quot;MENDELEY_CITATION_3b4ab68c-8b57-4326-a052-ab4939fa3ace&quot;,&quot;properties&quot;:{&quot;noteIndex&quot;:0},&quot;isEdited&quot;:false,&quot;manualOverride&quot;:{&quot;isManuallyOverridden&quot;:false,&quot;citeprocText&quot;:&quot;[19]&quot;,&quot;manualOverrideText&quot;:&quot;&quot;},&quot;citationTag&quot;:&quot;MENDELEY_CITATION_v3_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&quot;,&quot;citationItems&quot;:[{&quot;id&quot;:&quot;de8cdd4a-4dec-3a72-8bbf-b29efbb08c27&quot;,&quot;itemData&quot;:{&quot;type&quot;:&quot;article-journal&quot;,&quot;id&quot;:&quot;de8cdd4a-4dec-3a72-8bbf-b29efbb08c27&quot;,&quot;title&quot;:&quot;A comparison of electric power output of CO2 Plume Geothermal (CPG) and brine geothermal systems for varying reservoir conditions&quot;,&quot;groupId&quot;:&quot;6e35007b-bb8a-339c-815b-a7f6f0fd2bc2&quot;,&quot;author&quot;:[{&quot;family&quot;:&quot;Adams&quot;,&quot;given&quot;:&quot;Benjamin M.&quot;,&quot;parse-names&quot;:false,&quot;dropping-particle&quot;:&quot;&quot;,&quot;non-dropping-particle&quot;:&quot;&quot;},{&quot;family&quot;:&quot;Kuehn&quot;,&quot;given&quot;:&quot;Thomas H.&quot;,&quot;parse-names&quot;:false,&quot;dropping-particle&quot;:&quot;&quot;,&quot;non-dropping-particle&quot;:&quot;&quot;},{&quot;family&quot;:&quot;Bielicki&quot;,&quot;given&quot;:&quot;Jeffrey M.&quot;,&quot;parse-names&quot;:false,&quot;dropping-particle&quot;:&quot;&quot;,&quot;non-dropping-particle&quot;:&quot;&quot;},{&quot;family&quot;:&quot;Randolph&quot;,&quot;given&quot;:&quot;Jimmy B.&quot;,&quot;parse-names&quot;:false,&quot;dropping-particle&quot;:&quot;&quot;,&quot;non-dropping-particle&quot;:&quot;&quot;},{&quot;family&quot;:&quot;Saar&quot;,&quot;given&quot;:&quot;Martin O.&quot;,&quot;parse-names&quot;:false,&quot;dropping-particle&quot;:&quot;&quot;,&quot;non-dropping-particle&quot;:&quot;&quot;}],&quot;container-title&quot;:&quot;Applied Energy&quot;,&quot;DOI&quot;:&quot;10.1016/j.apenergy.2014.11.043&quot;,&quot;ISSN&quot;:&quot;03062619&quot;,&quot;issued&quot;:{&quot;date-parts&quot;:[[2015,2,5]]},&quot;page&quot;:&quot;365-377&quot;,&quot;abstract&quot;:&quot;In contrast to conventional hydrothermal systems or enhanced geothermal systems, CO2 Plume Geothermal (CPG) systems generate electricity by using CO2 that has been geothermally heated due to sequestration in a sedimentary basin. Four CPG and two brine-based geothermal systems are modeled to estimate their power production for sedimentary basin reservoir depths between 1 and 5km, geothermal temperature gradients from 20 to 50°Ckm-1, reservoir permeabilities from 1×10-15 to 1×10-12m2 and well casing inner diameters from 0.14m to 0.41m. Results show that CPG direct-type systems produce more electricity than brine-based geothermal systems at depths between 2 and 3km, and at permeabilities between 10-14 and 10-13m2, often by a factor of two. This better performance of CPG is due to the low kinematic viscosity of CO2, relative to brine at those depths, and the strong thermosiphon effect generated by CO2. When CO2 is used instead of R245fa as the secondary working fluid in an organic Rankine cycle (ORC), the power production of both the CPG and the brine-reservoir system increases substantially; for example, by 22% and 20% for subsurface brine and CO2 systems, respectively, with a 35°Ckm-1 thermal gradient, 0.27m production and 0.41m injection well diameters, and 5×10-14m2 reservoir permeability.&quot;,&quot;publisher&quot;:&quot;Elsevier Ltd&quot;,&quot;volume&quot;:&quot;140&quot;,&quot;container-title-short&quot;:&quot;Appl Energy&quot;},&quot;isTemporary&quot;:false}]},{&quot;citationID&quot;:&quot;MENDELEY_CITATION_d3cefca4-e08d-4955-9533-b0534089c9c4&quot;,&quot;properties&quot;:{&quot;noteIndex&quot;:0},&quot;isEdited&quot;:false,&quot;manualOverride&quot;:{&quot;isManuallyOverridden&quot;:false,&quot;citeprocText&quot;:&quot;[28]&quot;,&quot;manualOverrideText&quot;:&quot;&quot;},&quot;citationTag&quot;:&quot;MENDELEY_CITATION_v3_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&quot;,&quot;citationItems&quot;:[{&quot;id&quot;:&quot;d4e9b663-ce86-35a2-8a10-0fe37a05ad78&quot;,&quot;itemData&quot;:{&quot;type&quot;:&quot;article-journal&quot;,&quot;id&quot;:&quot;d4e9b663-ce86-35a2-8a10-0fe37a05ad78&quot;,&quot;title&quot;:&quot;CO2 Plume Geothermal (CPG) Systems for Combined Heat and Power Production: an Evaluation of Various Plant Configurations&quot;,&quot;groupId&quot;:&quot;6e35007b-bb8a-339c-815b-a7f6f0fd2bc2&quot;,&quot;author&quot;:[{&quot;family&quot;:&quot;Schifflechner&quot;,&quot;given&quot;:&quot;Christopher&quot;,&quot;parse-names&quot;:false,&quot;dropping-particle&quot;:&quot;&quot;,&quot;non-dropping-particle&quot;:&quot;&quot;},{&quot;family&quot;:&quot;Wieland&quot;,&quot;given&quot;:&quot;Christoph&quot;,&quot;parse-names&quot;:false,&quot;dropping-particle&quot;:&quot;&quot;,&quot;non-dropping-particle&quot;:&quot;&quot;},{&quot;family&quot;:&quot;Spliethoff&quot;,&quot;given&quot;:&quot;Hartmut&quot;,&quot;parse-names&quot;:false,&quot;dropping-particle&quot;:&quot;&quot;,&quot;non-dropping-particle&quot;:&quot;&quot;}],&quot;container-title&quot;:&quot;Journal of Thermal Science&quot;,&quot;DOI&quot;:&quot;10.1007/s11630-022-1694-6&quot;,&quot;ISSN&quot;:&quot;1993033X&quot;,&quot;issued&quot;:{&quot;date-parts&quot;:[[2022,9,1]]},&quot;page&quot;:&quot;1266-1278&quot;,&quot;abstract&quot;:&quot;CO2 Plume Geothermal (CPG) systems are a promising concept for utilising petrothermal resources in the context of a future carbon capture utilisation and sequestration economy. Petrothermal geothermal energy has a tremendous worldwide potential for decarbonising both the power and heating sectors. This paper investigates three potential CPG configurations for combined heating and power generation (CHP). The present work examines scenarios with reservoir depths of 4 km and 5 km, as well as required district heating system (DHS) supply temperatures of 70°C and 90°C. The results reveal that a two-staged serial CHP concept eventuates in the highest achievable net power output. For a thermosiphon system, the relative net power reduction by the CHP option compared with a sole power generation system is significantly lower than for a pumped system. The net power reduction for pumped systems lies between 62.6% and 22.9%. For a thermosiphon system with a depth of 5 km and a required DHS supply temperature of 70°C, the achievable net power by the most beneficial CHP option is even 9.2% higher than for sole power generation systems. The second law efficiency for the sole power generation concepts are in a range between 33.0% and 43.0%. The second law efficiency can increase up to 63.0% in the case of a CHP application. Thus, the combined heat and power generation can significantly increase the overall second law efficiency of a CPG system. The evaluation of the achievable revenues demonstrates that a CHP application might improve the economic performance of both thermosiphon and pumped CPG systems. However, the minimum heat revenue required for compensating the power reduction increases with higher electricity revenues. In summary, the results of this work provide valuable insights for the potential development of CPG systems for CHP applications and their economic feasibility.&quot;,&quot;publisher&quot;:&quot;Science Press&quot;,&quot;issue&quot;:&quot;5&quot;,&quot;volume&quot;:&quot;31&quot;,&quot;container-title-short&quot;:&quot;&quot;},&quot;isTemporary&quot;:false}]},{&quot;citationID&quot;:&quot;MENDELEY_CITATION_7df7d37e-efbf-408a-a220-a4f5d51058b4&quot;,&quot;properties&quot;:{&quot;noteIndex&quot;:0},&quot;isEdited&quot;:false,&quot;manualOverride&quot;:{&quot;isManuallyOverridden&quot;:false,&quot;citeprocText&quot;:&quot;[19]&quot;,&quot;manualOverrideText&quot;:&quot;&quot;},&quot;citationTag&quot;:&quot;MENDELEY_CITATION_v3_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&quot;,&quot;citationItems&quot;:[{&quot;id&quot;:&quot;de8cdd4a-4dec-3a72-8bbf-b29efbb08c27&quot;,&quot;itemData&quot;:{&quot;type&quot;:&quot;article-journal&quot;,&quot;id&quot;:&quot;de8cdd4a-4dec-3a72-8bbf-b29efbb08c27&quot;,&quot;title&quot;:&quot;A comparison of electric power output of CO2 Plume Geothermal (CPG) and brine geothermal systems for varying reservoir conditions&quot;,&quot;groupId&quot;:&quot;6e35007b-bb8a-339c-815b-a7f6f0fd2bc2&quot;,&quot;author&quot;:[{&quot;family&quot;:&quot;Adams&quot;,&quot;given&quot;:&quot;Benjamin M.&quot;,&quot;parse-names&quot;:false,&quot;dropping-particle&quot;:&quot;&quot;,&quot;non-dropping-particle&quot;:&quot;&quot;},{&quot;family&quot;:&quot;Kuehn&quot;,&quot;given&quot;:&quot;Thomas H.&quot;,&quot;parse-names&quot;:false,&quot;dropping-particle&quot;:&quot;&quot;,&quot;non-dropping-particle&quot;:&quot;&quot;},{&quot;family&quot;:&quot;Bielicki&quot;,&quot;given&quot;:&quot;Jeffrey M.&quot;,&quot;parse-names&quot;:false,&quot;dropping-particle&quot;:&quot;&quot;,&quot;non-dropping-particle&quot;:&quot;&quot;},{&quot;family&quot;:&quot;Randolph&quot;,&quot;given&quot;:&quot;Jimmy B.&quot;,&quot;parse-names&quot;:false,&quot;dropping-particle&quot;:&quot;&quot;,&quot;non-dropping-particle&quot;:&quot;&quot;},{&quot;family&quot;:&quot;Saar&quot;,&quot;given&quot;:&quot;Martin O.&quot;,&quot;parse-names&quot;:false,&quot;dropping-particle&quot;:&quot;&quot;,&quot;non-dropping-particle&quot;:&quot;&quot;}],&quot;container-title&quot;:&quot;Applied Energy&quot;,&quot;DOI&quot;:&quot;10.1016/j.apenergy.2014.11.043&quot;,&quot;ISSN&quot;:&quot;03062619&quot;,&quot;issued&quot;:{&quot;date-parts&quot;:[[2015,2,5]]},&quot;page&quot;:&quot;365-377&quot;,&quot;abstract&quot;:&quot;In contrast to conventional hydrothermal systems or enhanced geothermal systems, CO2 Plume Geothermal (CPG) systems generate electricity by using CO2 that has been geothermally heated due to sequestration in a sedimentary basin. Four CPG and two brine-based geothermal systems are modeled to estimate their power production for sedimentary basin reservoir depths between 1 and 5km, geothermal temperature gradients from 20 to 50°Ckm-1, reservoir permeabilities from 1×10-15 to 1×10-12m2 and well casing inner diameters from 0.14m to 0.41m. Results show that CPG direct-type systems produce more electricity than brine-based geothermal systems at depths between 2 and 3km, and at permeabilities between 10-14 and 10-13m2, often by a factor of two. This better performance of CPG is due to the low kinematic viscosity of CO2, relative to brine at those depths, and the strong thermosiphon effect generated by CO2. When CO2 is used instead of R245fa as the secondary working fluid in an organic Rankine cycle (ORC), the power production of both the CPG and the brine-reservoir system increases substantially; for example, by 22% and 20% for subsurface brine and CO2 systems, respectively, with a 35°Ckm-1 thermal gradient, 0.27m production and 0.41m injection well diameters, and 5×10-14m2 reservoir permeability.&quot;,&quot;publisher&quot;:&quot;Elsevier Ltd&quot;,&quot;volume&quot;:&quot;140&quot;,&quot;container-title-short&quot;:&quot;Appl Energy&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3B5748D9211E24A90FE1EAEE6AD90C2" ma:contentTypeVersion="7" ma:contentTypeDescription="Create a new document." ma:contentTypeScope="" ma:versionID="db339ae7a0b48d0ce7fe500e9f9f7527">
  <xsd:schema xmlns:xsd="http://www.w3.org/2001/XMLSchema" xmlns:xs="http://www.w3.org/2001/XMLSchema" xmlns:p="http://schemas.microsoft.com/office/2006/metadata/properties" xmlns:ns3="73eb10bd-b54a-48b7-b5ee-f08ebc544871" xmlns:ns4="a30a6c30-eb9f-4f7d-b36a-682bf5d7a699" targetNamespace="http://schemas.microsoft.com/office/2006/metadata/properties" ma:root="true" ma:fieldsID="7ecc1d6c765de457008c3e92f0ead049" ns3:_="" ns4:_="">
    <xsd:import namespace="73eb10bd-b54a-48b7-b5ee-f08ebc544871"/>
    <xsd:import namespace="a30a6c30-eb9f-4f7d-b36a-682bf5d7a69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eb10bd-b54a-48b7-b5ee-f08ebc5448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0a6c30-eb9f-4f7d-b36a-682bf5d7a69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F8513-A5DB-4018-BF54-A3BDB27C9D2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CE94FD4-074B-4910-BF88-1DEF0A6CD241}">
  <ds:schemaRefs>
    <ds:schemaRef ds:uri="http://schemas.microsoft.com/sharepoint/v3/contenttype/forms"/>
  </ds:schemaRefs>
</ds:datastoreItem>
</file>

<file path=customXml/itemProps3.xml><?xml version="1.0" encoding="utf-8"?>
<ds:datastoreItem xmlns:ds="http://schemas.openxmlformats.org/officeDocument/2006/customXml" ds:itemID="{9B0F53C0-F479-4E61-9AB8-78325538BB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eb10bd-b54a-48b7-b5ee-f08ebc544871"/>
    <ds:schemaRef ds:uri="a30a6c30-eb9f-4f7d-b36a-682bf5d7a6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1AA3C28-CC04-4A3B-89E4-D6EB67E4D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37769</TotalTime>
  <Pages>23</Pages>
  <Words>7340</Words>
  <Characters>41844</Characters>
  <Application>Microsoft Office Word</Application>
  <DocSecurity>0</DocSecurity>
  <Lines>348</Lines>
  <Paragraphs>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Ungar</dc:creator>
  <cp:keywords/>
  <dc:description/>
  <cp:lastModifiedBy>Pietro Ungar</cp:lastModifiedBy>
  <cp:revision>4</cp:revision>
  <cp:lastPrinted>2023-01-28T09:10:00Z</cp:lastPrinted>
  <dcterms:created xsi:type="dcterms:W3CDTF">2024-09-25T08:43:00Z</dcterms:created>
  <dcterms:modified xsi:type="dcterms:W3CDTF">2024-11-26T12:48:00Z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41fd9841-d8b2-3a83-800a-9c538e402e66</vt:lpwstr>
  </property>
  <property fmtid="{D5CDD505-2E9C-101B-9397-08002B2CF9AE}" pid="24" name="Mendeley Citation Style_1">
    <vt:lpwstr>http://www.zotero.org/styles/ieee</vt:lpwstr>
  </property>
  <property fmtid="{D5CDD505-2E9C-101B-9397-08002B2CF9AE}" pid="25" name="ContentTypeId">
    <vt:lpwstr>0x010100C3B5748D9211E24A90FE1EAEE6AD90C2</vt:lpwstr>
  </property>
  <property fmtid="{D5CDD505-2E9C-101B-9397-08002B2CF9AE}" pid="26" name="GrammarlyDocumentId">
    <vt:lpwstr>7530beeaf582997fed1b9f3b7c34dd47a9cbd9131fc33c1e4a2cd742434e7094</vt:lpwstr>
  </property>
</Properties>
</file>